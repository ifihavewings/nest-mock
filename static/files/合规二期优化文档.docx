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13"/>
        <w:snapToGrid w:val="0"/>
        <w:spacing w:before="156" w:beforeLines="50"/>
        <w:jc w:val="left"/>
        <w:rPr>
          <w:rFonts w:ascii="黑体" w:hAnsi="黑体" w:eastAsia="黑体"/>
          <w:sz w:val="32"/>
          <w:szCs w:val="32"/>
        </w:rPr>
      </w:pPr>
      <w:r>
        <w:rPr>
          <w:rFonts w:ascii="黑体" w:hAnsi="黑体" w:eastAsia="黑体"/>
          <w:sz w:val="32"/>
          <w:szCs w:val="32"/>
        </w:rPr>
        <w:t>附件</w:t>
      </w:r>
      <w:r>
        <w:rPr>
          <w:rFonts w:hint="eastAsia" w:ascii="黑体" w:hAnsi="黑体" w:eastAsia="黑体"/>
          <w:sz w:val="32"/>
          <w:szCs w:val="32"/>
        </w:rPr>
        <w:t>2</w:t>
      </w:r>
    </w:p>
    <w:p>
      <w:pPr>
        <w:spacing w:line="240" w:lineRule="auto"/>
        <w:ind w:firstLine="420"/>
        <w:rPr>
          <w:rFonts w:ascii="仿宋" w:hAnsi="仿宋" w:eastAsia="仿宋"/>
        </w:rPr>
      </w:pPr>
    </w:p>
    <w:p>
      <w:pPr>
        <w:pStyle w:val="62"/>
        <w:ind w:firstLine="420"/>
        <w:rPr>
          <w:rFonts w:ascii="仿宋" w:hAnsi="仿宋" w:eastAsia="仿宋"/>
        </w:rPr>
      </w:pPr>
    </w:p>
    <w:p>
      <w:pPr>
        <w:pStyle w:val="62"/>
        <w:ind w:firstLine="420"/>
        <w:rPr>
          <w:rFonts w:ascii="仿宋" w:hAnsi="仿宋" w:eastAsia="仿宋"/>
        </w:rPr>
      </w:pPr>
    </w:p>
    <w:p>
      <w:pPr>
        <w:pStyle w:val="62"/>
        <w:ind w:firstLine="420"/>
        <w:rPr>
          <w:rFonts w:ascii="仿宋" w:hAnsi="仿宋" w:eastAsia="仿宋"/>
        </w:rPr>
      </w:pPr>
    </w:p>
    <w:p>
      <w:pPr>
        <w:pStyle w:val="62"/>
        <w:ind w:firstLine="420"/>
        <w:rPr>
          <w:rFonts w:ascii="仿宋" w:hAnsi="仿宋" w:eastAsia="仿宋"/>
        </w:rPr>
      </w:pPr>
    </w:p>
    <w:p>
      <w:pPr>
        <w:pStyle w:val="62"/>
        <w:ind w:firstLine="420"/>
        <w:rPr>
          <w:rFonts w:ascii="仿宋" w:hAnsi="仿宋" w:eastAsia="仿宋"/>
        </w:rPr>
      </w:pPr>
    </w:p>
    <w:p>
      <w:pPr>
        <w:pStyle w:val="62"/>
        <w:ind w:firstLine="420"/>
        <w:rPr>
          <w:rFonts w:ascii="仿宋" w:hAnsi="仿宋" w:eastAsia="仿宋"/>
        </w:rPr>
      </w:pPr>
    </w:p>
    <w:p>
      <w:pPr>
        <w:pStyle w:val="62"/>
        <w:ind w:firstLine="420"/>
        <w:rPr>
          <w:rFonts w:ascii="仿宋" w:hAnsi="仿宋" w:eastAsia="仿宋"/>
        </w:rPr>
      </w:pPr>
    </w:p>
    <w:p>
      <w:pPr>
        <w:pStyle w:val="13"/>
        <w:snapToGrid w:val="0"/>
        <w:spacing w:before="156" w:beforeLines="50"/>
        <w:jc w:val="center"/>
        <w:rPr>
          <w:rFonts w:ascii="Times New Roman" w:hAnsi="Times New Roman" w:eastAsia="微软简标宋"/>
          <w:sz w:val="44"/>
          <w:szCs w:val="44"/>
        </w:rPr>
      </w:pPr>
      <w:r>
        <w:rPr>
          <w:rFonts w:hint="eastAsia" w:ascii="Times New Roman" w:hAnsi="Times New Roman" w:eastAsia="微软简标宋"/>
          <w:sz w:val="44"/>
          <w:szCs w:val="44"/>
        </w:rPr>
        <w:t>华夏银行合规图谱系统优化项目需求书</w:t>
      </w:r>
    </w:p>
    <w:p>
      <w:pPr>
        <w:pStyle w:val="13"/>
        <w:snapToGrid w:val="0"/>
        <w:spacing w:before="156" w:beforeLines="50"/>
        <w:jc w:val="center"/>
        <w:rPr>
          <w:rFonts w:ascii="Times New Roman" w:hAnsi="Times New Roman" w:eastAsia="微软简标宋"/>
          <w:sz w:val="44"/>
          <w:szCs w:val="44"/>
        </w:rPr>
      </w:pPr>
      <w:r>
        <w:rPr>
          <w:rFonts w:hint="eastAsia" w:ascii="Times New Roman" w:hAnsi="Times New Roman" w:eastAsia="微软简标宋"/>
          <w:sz w:val="44"/>
          <w:szCs w:val="44"/>
        </w:rPr>
        <w:t>（应用开发类业务优化需求）</w:t>
      </w:r>
    </w:p>
    <w:p>
      <w:pPr>
        <w:pStyle w:val="58"/>
        <w:ind w:firstLine="420"/>
        <w:rPr>
          <w:rFonts w:ascii="仿宋" w:hAnsi="仿宋" w:eastAsia="仿宋"/>
        </w:rPr>
      </w:pPr>
    </w:p>
    <w:p>
      <w:pPr>
        <w:pStyle w:val="58"/>
        <w:ind w:firstLine="420"/>
        <w:rPr>
          <w:rFonts w:ascii="仿宋" w:hAnsi="仿宋" w:eastAsia="仿宋"/>
        </w:rPr>
      </w:pPr>
    </w:p>
    <w:p>
      <w:pPr>
        <w:pStyle w:val="58"/>
        <w:ind w:firstLine="420"/>
        <w:rPr>
          <w:rFonts w:ascii="仿宋" w:hAnsi="仿宋" w:eastAsia="仿宋"/>
        </w:rPr>
      </w:pPr>
    </w:p>
    <w:p>
      <w:pPr>
        <w:pStyle w:val="58"/>
        <w:ind w:firstLine="420"/>
        <w:rPr>
          <w:rFonts w:ascii="仿宋" w:hAnsi="仿宋" w:eastAsia="仿宋"/>
        </w:rPr>
      </w:pPr>
    </w:p>
    <w:p>
      <w:pPr>
        <w:pStyle w:val="58"/>
        <w:ind w:firstLine="420"/>
        <w:rPr>
          <w:rFonts w:ascii="仿宋" w:hAnsi="仿宋" w:eastAsia="仿宋"/>
        </w:rPr>
      </w:pPr>
    </w:p>
    <w:p>
      <w:pPr>
        <w:pStyle w:val="58"/>
        <w:ind w:firstLine="420"/>
        <w:rPr>
          <w:rFonts w:ascii="仿宋" w:hAnsi="仿宋" w:eastAsia="仿宋"/>
        </w:rPr>
      </w:pPr>
    </w:p>
    <w:p>
      <w:pPr>
        <w:pStyle w:val="58"/>
        <w:ind w:firstLine="420"/>
        <w:rPr>
          <w:rFonts w:ascii="仿宋" w:hAnsi="仿宋" w:eastAsia="仿宋"/>
        </w:rPr>
      </w:pPr>
    </w:p>
    <w:p>
      <w:pPr>
        <w:pStyle w:val="58"/>
        <w:ind w:firstLine="420"/>
        <w:rPr>
          <w:rFonts w:ascii="仿宋" w:hAnsi="仿宋" w:eastAsia="仿宋"/>
        </w:rPr>
      </w:pPr>
    </w:p>
    <w:p>
      <w:pPr>
        <w:pStyle w:val="58"/>
        <w:ind w:firstLine="420"/>
        <w:rPr>
          <w:rFonts w:ascii="仿宋" w:hAnsi="仿宋" w:eastAsia="仿宋"/>
        </w:rPr>
      </w:pPr>
    </w:p>
    <w:p>
      <w:pPr>
        <w:pStyle w:val="58"/>
        <w:ind w:firstLine="420"/>
        <w:rPr>
          <w:rFonts w:ascii="仿宋" w:hAnsi="仿宋" w:eastAsia="仿宋"/>
        </w:rPr>
      </w:pPr>
    </w:p>
    <w:p>
      <w:pPr>
        <w:pStyle w:val="58"/>
        <w:ind w:firstLine="420"/>
        <w:rPr>
          <w:rFonts w:ascii="仿宋" w:hAnsi="仿宋" w:eastAsia="仿宋"/>
        </w:rPr>
      </w:pPr>
    </w:p>
    <w:p>
      <w:pPr>
        <w:rPr>
          <w:rFonts w:eastAsia="微软简仿宋"/>
          <w:b/>
        </w:rPr>
      </w:pPr>
      <w:bookmarkStart w:id="0" w:name="_Toc464052009"/>
    </w:p>
    <w:p>
      <w:pPr>
        <w:rPr>
          <w:rFonts w:hint="eastAsia" w:eastAsia="微软简仿宋"/>
          <w:b/>
        </w:rPr>
      </w:pPr>
    </w:p>
    <w:p>
      <w:pPr>
        <w:rPr>
          <w:rFonts w:hint="eastAsia" w:eastAsia="微软简仿宋"/>
          <w:b/>
        </w:rPr>
      </w:pPr>
    </w:p>
    <w:p>
      <w:pPr>
        <w:rPr>
          <w:rFonts w:hint="eastAsia" w:eastAsia="微软简仿宋"/>
          <w:b/>
        </w:rPr>
      </w:pPr>
    </w:p>
    <w:p>
      <w:pPr>
        <w:rPr>
          <w:rFonts w:hint="eastAsia" w:eastAsia="微软简仿宋"/>
        </w:rPr>
      </w:pPr>
      <w:r>
        <w:rPr>
          <w:rFonts w:eastAsia="微软简仿宋"/>
        </w:rPr>
        <w:t>起草人：</w:t>
      </w:r>
    </w:p>
    <w:p>
      <w:pPr>
        <w:rPr>
          <w:rFonts w:hint="eastAsia" w:eastAsia="微软简仿宋"/>
        </w:rPr>
      </w:pPr>
      <w:r>
        <w:rPr>
          <w:rFonts w:hint="eastAsia" w:eastAsia="微软简仿宋"/>
        </w:rPr>
        <w:t>联系方式</w:t>
      </w:r>
      <w:r>
        <w:rPr>
          <w:rFonts w:eastAsia="微软简仿宋"/>
        </w:rPr>
        <w:t>：</w:t>
      </w:r>
    </w:p>
    <w:p>
      <w:pPr>
        <w:spacing w:line="560" w:lineRule="exact"/>
        <w:rPr>
          <w:rFonts w:eastAsia="微软简仿宋"/>
          <w:b/>
        </w:rPr>
      </w:pPr>
      <w:r>
        <w:rPr>
          <w:rFonts w:ascii="仿宋" w:hAnsi="仿宋" w:eastAsia="仿宋"/>
        </w:rPr>
        <w:br w:type="page"/>
      </w:r>
      <w:r>
        <w:rPr>
          <w:rFonts w:eastAsia="微软简仿宋"/>
          <w:b/>
        </w:rPr>
        <w:t>修</w:t>
      </w:r>
      <w:r>
        <w:rPr>
          <w:rFonts w:hint="eastAsia" w:eastAsia="微软简仿宋"/>
          <w:b/>
        </w:rPr>
        <w:t>改</w:t>
      </w:r>
      <w:r>
        <w:rPr>
          <w:rFonts w:eastAsia="微软简仿宋"/>
          <w:b/>
        </w:rPr>
        <w:t xml:space="preserve">记录 </w:t>
      </w:r>
    </w:p>
    <w:tbl>
      <w:tblPr>
        <w:tblStyle w:val="25"/>
        <w:tblW w:w="0" w:type="auto"/>
        <w:tblInd w:w="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1440"/>
        <w:gridCol w:w="1260"/>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414" w:hRule="exact"/>
          <w:tblHeader/>
        </w:trPr>
        <w:tc>
          <w:tcPr>
            <w:tcW w:w="1440" w:type="dxa"/>
            <w:noWrap w:val="0"/>
            <w:vAlign w:val="center"/>
          </w:tcPr>
          <w:p>
            <w:pPr>
              <w:spacing w:line="240" w:lineRule="exact"/>
              <w:jc w:val="center"/>
              <w:rPr>
                <w:rFonts w:eastAsia="微软简仿宋"/>
                <w:b/>
              </w:rPr>
            </w:pPr>
            <w:r>
              <w:rPr>
                <w:rFonts w:eastAsia="微软简仿宋"/>
                <w:b/>
              </w:rPr>
              <w:t>修</w:t>
            </w:r>
            <w:r>
              <w:rPr>
                <w:rFonts w:hint="eastAsia" w:eastAsia="微软简仿宋"/>
                <w:b/>
              </w:rPr>
              <w:t>改</w:t>
            </w:r>
            <w:r>
              <w:rPr>
                <w:rFonts w:eastAsia="微软简仿宋"/>
                <w:b/>
              </w:rPr>
              <w:t>日期</w:t>
            </w:r>
          </w:p>
        </w:tc>
        <w:tc>
          <w:tcPr>
            <w:tcW w:w="1260" w:type="dxa"/>
            <w:noWrap w:val="0"/>
            <w:vAlign w:val="center"/>
          </w:tcPr>
          <w:p>
            <w:pPr>
              <w:spacing w:line="240" w:lineRule="exact"/>
              <w:jc w:val="center"/>
              <w:rPr>
                <w:rFonts w:eastAsia="微软简仿宋"/>
                <w:b/>
              </w:rPr>
            </w:pPr>
            <w:r>
              <w:rPr>
                <w:rFonts w:eastAsia="微软简仿宋"/>
                <w:b/>
              </w:rPr>
              <w:t>修</w:t>
            </w:r>
            <w:r>
              <w:rPr>
                <w:rFonts w:hint="eastAsia" w:eastAsia="微软简仿宋"/>
                <w:b/>
              </w:rPr>
              <w:t>改</w:t>
            </w:r>
            <w:r>
              <w:rPr>
                <w:rFonts w:eastAsia="微软简仿宋"/>
                <w:b/>
              </w:rPr>
              <w:t>者</w:t>
            </w:r>
          </w:p>
        </w:tc>
        <w:tc>
          <w:tcPr>
            <w:tcW w:w="5670" w:type="dxa"/>
            <w:noWrap w:val="0"/>
            <w:vAlign w:val="center"/>
          </w:tcPr>
          <w:p>
            <w:pPr>
              <w:spacing w:line="240" w:lineRule="exact"/>
              <w:jc w:val="center"/>
              <w:rPr>
                <w:rFonts w:eastAsia="微软简仿宋"/>
                <w:b/>
              </w:rPr>
            </w:pPr>
            <w:r>
              <w:rPr>
                <w:rFonts w:eastAsia="微软简仿宋"/>
                <w:b/>
              </w:rPr>
              <w:t>修</w:t>
            </w:r>
            <w:r>
              <w:rPr>
                <w:rFonts w:hint="eastAsia" w:eastAsia="微软简仿宋"/>
                <w:b/>
              </w:rPr>
              <w:t>改</w:t>
            </w:r>
            <w:r>
              <w:rPr>
                <w:rFonts w:eastAsia="微软简仿宋"/>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414" w:hRule="exact"/>
        </w:trPr>
        <w:tc>
          <w:tcPr>
            <w:tcW w:w="1440" w:type="dxa"/>
            <w:noWrap w:val="0"/>
            <w:vAlign w:val="center"/>
          </w:tcPr>
          <w:p>
            <w:pPr>
              <w:spacing w:line="240" w:lineRule="exact"/>
              <w:rPr>
                <w:rFonts w:eastAsia="微软简仿宋"/>
                <w:b/>
              </w:rPr>
            </w:pPr>
          </w:p>
        </w:tc>
        <w:tc>
          <w:tcPr>
            <w:tcW w:w="1260" w:type="dxa"/>
            <w:noWrap w:val="0"/>
            <w:vAlign w:val="top"/>
          </w:tcPr>
          <w:p>
            <w:pPr>
              <w:spacing w:line="240" w:lineRule="exact"/>
              <w:rPr>
                <w:rFonts w:eastAsia="微软简仿宋"/>
                <w:b/>
              </w:rPr>
            </w:pPr>
          </w:p>
        </w:tc>
        <w:tc>
          <w:tcPr>
            <w:tcW w:w="5670" w:type="dxa"/>
            <w:noWrap w:val="0"/>
            <w:vAlign w:val="top"/>
          </w:tcPr>
          <w:p>
            <w:pPr>
              <w:spacing w:line="240" w:lineRule="exact"/>
              <w:rPr>
                <w:rFonts w:eastAsia="微软简仿宋"/>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414" w:hRule="exact"/>
        </w:trPr>
        <w:tc>
          <w:tcPr>
            <w:tcW w:w="1440" w:type="dxa"/>
            <w:noWrap w:val="0"/>
            <w:vAlign w:val="top"/>
          </w:tcPr>
          <w:p>
            <w:pPr>
              <w:spacing w:line="240" w:lineRule="exact"/>
              <w:rPr>
                <w:rFonts w:eastAsia="微软简仿宋"/>
                <w:b/>
              </w:rPr>
            </w:pPr>
          </w:p>
        </w:tc>
        <w:tc>
          <w:tcPr>
            <w:tcW w:w="1260" w:type="dxa"/>
            <w:noWrap w:val="0"/>
            <w:vAlign w:val="top"/>
          </w:tcPr>
          <w:p>
            <w:pPr>
              <w:spacing w:line="240" w:lineRule="exact"/>
              <w:rPr>
                <w:rFonts w:eastAsia="微软简仿宋"/>
                <w:b/>
              </w:rPr>
            </w:pPr>
          </w:p>
        </w:tc>
        <w:tc>
          <w:tcPr>
            <w:tcW w:w="5670" w:type="dxa"/>
            <w:noWrap w:val="0"/>
            <w:vAlign w:val="top"/>
          </w:tcPr>
          <w:p>
            <w:pPr>
              <w:spacing w:line="240" w:lineRule="exact"/>
              <w:rPr>
                <w:rFonts w:eastAsia="微软简仿宋"/>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414" w:hRule="exact"/>
        </w:trPr>
        <w:tc>
          <w:tcPr>
            <w:tcW w:w="1440" w:type="dxa"/>
            <w:noWrap w:val="0"/>
            <w:vAlign w:val="top"/>
          </w:tcPr>
          <w:p>
            <w:pPr>
              <w:spacing w:line="240" w:lineRule="exact"/>
              <w:rPr>
                <w:rFonts w:eastAsia="微软简仿宋"/>
                <w:b/>
              </w:rPr>
            </w:pPr>
          </w:p>
        </w:tc>
        <w:tc>
          <w:tcPr>
            <w:tcW w:w="1260" w:type="dxa"/>
            <w:noWrap w:val="0"/>
            <w:vAlign w:val="top"/>
          </w:tcPr>
          <w:p>
            <w:pPr>
              <w:spacing w:line="240" w:lineRule="exact"/>
              <w:rPr>
                <w:rFonts w:eastAsia="微软简仿宋"/>
                <w:b/>
              </w:rPr>
            </w:pPr>
          </w:p>
        </w:tc>
        <w:tc>
          <w:tcPr>
            <w:tcW w:w="5670" w:type="dxa"/>
            <w:noWrap w:val="0"/>
            <w:vAlign w:val="top"/>
          </w:tcPr>
          <w:p>
            <w:pPr>
              <w:spacing w:line="240" w:lineRule="exact"/>
              <w:rPr>
                <w:rFonts w:eastAsia="微软简仿宋"/>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414" w:hRule="exact"/>
        </w:trPr>
        <w:tc>
          <w:tcPr>
            <w:tcW w:w="1440" w:type="dxa"/>
            <w:noWrap w:val="0"/>
            <w:vAlign w:val="top"/>
          </w:tcPr>
          <w:p>
            <w:pPr>
              <w:spacing w:line="240" w:lineRule="exact"/>
              <w:rPr>
                <w:rFonts w:eastAsia="微软简仿宋"/>
                <w:b/>
              </w:rPr>
            </w:pPr>
          </w:p>
        </w:tc>
        <w:tc>
          <w:tcPr>
            <w:tcW w:w="1260" w:type="dxa"/>
            <w:noWrap w:val="0"/>
            <w:vAlign w:val="top"/>
          </w:tcPr>
          <w:p>
            <w:pPr>
              <w:spacing w:line="240" w:lineRule="exact"/>
              <w:rPr>
                <w:rFonts w:eastAsia="微软简仿宋"/>
                <w:b/>
              </w:rPr>
            </w:pPr>
          </w:p>
        </w:tc>
        <w:tc>
          <w:tcPr>
            <w:tcW w:w="5670" w:type="dxa"/>
            <w:noWrap w:val="0"/>
            <w:vAlign w:val="top"/>
          </w:tcPr>
          <w:p>
            <w:pPr>
              <w:spacing w:line="240" w:lineRule="exact"/>
              <w:rPr>
                <w:rFonts w:eastAsia="微软简仿宋"/>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414" w:hRule="exact"/>
        </w:trPr>
        <w:tc>
          <w:tcPr>
            <w:tcW w:w="1440" w:type="dxa"/>
            <w:noWrap w:val="0"/>
            <w:vAlign w:val="top"/>
          </w:tcPr>
          <w:p>
            <w:pPr>
              <w:spacing w:line="240" w:lineRule="exact"/>
              <w:rPr>
                <w:rFonts w:eastAsia="微软简仿宋"/>
                <w:b/>
              </w:rPr>
            </w:pPr>
          </w:p>
        </w:tc>
        <w:tc>
          <w:tcPr>
            <w:tcW w:w="1260" w:type="dxa"/>
            <w:noWrap w:val="0"/>
            <w:vAlign w:val="top"/>
          </w:tcPr>
          <w:p>
            <w:pPr>
              <w:spacing w:line="240" w:lineRule="exact"/>
              <w:rPr>
                <w:rFonts w:eastAsia="微软简仿宋"/>
                <w:b/>
              </w:rPr>
            </w:pPr>
          </w:p>
        </w:tc>
        <w:tc>
          <w:tcPr>
            <w:tcW w:w="5670" w:type="dxa"/>
            <w:noWrap w:val="0"/>
            <w:vAlign w:val="top"/>
          </w:tcPr>
          <w:p>
            <w:pPr>
              <w:spacing w:line="240" w:lineRule="exact"/>
              <w:rPr>
                <w:rFonts w:eastAsia="微软简仿宋"/>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414" w:hRule="exact"/>
        </w:trPr>
        <w:tc>
          <w:tcPr>
            <w:tcW w:w="1440" w:type="dxa"/>
            <w:noWrap w:val="0"/>
            <w:vAlign w:val="top"/>
          </w:tcPr>
          <w:p>
            <w:pPr>
              <w:spacing w:line="240" w:lineRule="exact"/>
              <w:rPr>
                <w:rFonts w:eastAsia="微软简仿宋"/>
                <w:b/>
              </w:rPr>
            </w:pPr>
          </w:p>
        </w:tc>
        <w:tc>
          <w:tcPr>
            <w:tcW w:w="1260" w:type="dxa"/>
            <w:noWrap w:val="0"/>
            <w:vAlign w:val="top"/>
          </w:tcPr>
          <w:p>
            <w:pPr>
              <w:spacing w:line="240" w:lineRule="exact"/>
              <w:rPr>
                <w:rFonts w:eastAsia="微软简仿宋"/>
                <w:b/>
              </w:rPr>
            </w:pPr>
          </w:p>
        </w:tc>
        <w:tc>
          <w:tcPr>
            <w:tcW w:w="5670" w:type="dxa"/>
            <w:noWrap w:val="0"/>
            <w:vAlign w:val="top"/>
          </w:tcPr>
          <w:p>
            <w:pPr>
              <w:spacing w:line="240" w:lineRule="exact"/>
              <w:rPr>
                <w:rFonts w:eastAsia="微软简仿宋"/>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414" w:hRule="exact"/>
        </w:trPr>
        <w:tc>
          <w:tcPr>
            <w:tcW w:w="1440" w:type="dxa"/>
            <w:noWrap w:val="0"/>
            <w:vAlign w:val="top"/>
          </w:tcPr>
          <w:p>
            <w:pPr>
              <w:spacing w:line="240" w:lineRule="exact"/>
              <w:rPr>
                <w:rFonts w:eastAsia="微软简仿宋"/>
                <w:b/>
              </w:rPr>
            </w:pPr>
          </w:p>
        </w:tc>
        <w:tc>
          <w:tcPr>
            <w:tcW w:w="1260" w:type="dxa"/>
            <w:noWrap w:val="0"/>
            <w:vAlign w:val="top"/>
          </w:tcPr>
          <w:p>
            <w:pPr>
              <w:spacing w:line="240" w:lineRule="exact"/>
              <w:rPr>
                <w:rFonts w:eastAsia="微软简仿宋"/>
                <w:b/>
              </w:rPr>
            </w:pPr>
          </w:p>
        </w:tc>
        <w:tc>
          <w:tcPr>
            <w:tcW w:w="5670" w:type="dxa"/>
            <w:noWrap w:val="0"/>
            <w:vAlign w:val="top"/>
          </w:tcPr>
          <w:p>
            <w:pPr>
              <w:spacing w:line="240" w:lineRule="exact"/>
              <w:rPr>
                <w:rFonts w:eastAsia="微软简仿宋"/>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414" w:hRule="exact"/>
        </w:trPr>
        <w:tc>
          <w:tcPr>
            <w:tcW w:w="1440" w:type="dxa"/>
            <w:noWrap w:val="0"/>
            <w:vAlign w:val="top"/>
          </w:tcPr>
          <w:p>
            <w:pPr>
              <w:spacing w:line="240" w:lineRule="exact"/>
              <w:rPr>
                <w:rFonts w:eastAsia="微软简仿宋"/>
                <w:b/>
              </w:rPr>
            </w:pPr>
          </w:p>
        </w:tc>
        <w:tc>
          <w:tcPr>
            <w:tcW w:w="1260" w:type="dxa"/>
            <w:noWrap w:val="0"/>
            <w:vAlign w:val="top"/>
          </w:tcPr>
          <w:p>
            <w:pPr>
              <w:spacing w:line="240" w:lineRule="exact"/>
              <w:rPr>
                <w:rFonts w:eastAsia="微软简仿宋"/>
                <w:b/>
              </w:rPr>
            </w:pPr>
          </w:p>
        </w:tc>
        <w:tc>
          <w:tcPr>
            <w:tcW w:w="5670" w:type="dxa"/>
            <w:noWrap w:val="0"/>
            <w:vAlign w:val="top"/>
          </w:tcPr>
          <w:p>
            <w:pPr>
              <w:spacing w:line="240" w:lineRule="exact"/>
              <w:rPr>
                <w:rFonts w:eastAsia="微软简仿宋"/>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414" w:hRule="exact"/>
        </w:trPr>
        <w:tc>
          <w:tcPr>
            <w:tcW w:w="1440" w:type="dxa"/>
            <w:noWrap w:val="0"/>
            <w:vAlign w:val="top"/>
          </w:tcPr>
          <w:p>
            <w:pPr>
              <w:spacing w:line="240" w:lineRule="exact"/>
              <w:rPr>
                <w:rFonts w:eastAsia="微软简仿宋"/>
                <w:b/>
              </w:rPr>
            </w:pPr>
          </w:p>
        </w:tc>
        <w:tc>
          <w:tcPr>
            <w:tcW w:w="1260" w:type="dxa"/>
            <w:noWrap w:val="0"/>
            <w:vAlign w:val="top"/>
          </w:tcPr>
          <w:p>
            <w:pPr>
              <w:spacing w:line="240" w:lineRule="exact"/>
              <w:rPr>
                <w:rFonts w:eastAsia="微软简仿宋"/>
                <w:b/>
              </w:rPr>
            </w:pPr>
          </w:p>
        </w:tc>
        <w:tc>
          <w:tcPr>
            <w:tcW w:w="5670" w:type="dxa"/>
            <w:noWrap w:val="0"/>
            <w:vAlign w:val="top"/>
          </w:tcPr>
          <w:p>
            <w:pPr>
              <w:spacing w:line="240" w:lineRule="exact"/>
              <w:rPr>
                <w:rFonts w:eastAsia="微软简仿宋"/>
                <w:b/>
              </w:rPr>
            </w:pPr>
          </w:p>
        </w:tc>
      </w:tr>
    </w:tbl>
    <w:p>
      <w:pPr>
        <w:snapToGrid w:val="0"/>
        <w:spacing w:before="156" w:beforeLines="50" w:line="300" w:lineRule="auto"/>
        <w:ind w:firstLine="480" w:firstLineChars="200"/>
        <w:rPr>
          <w:rFonts w:eastAsia="微软简仿宋"/>
        </w:rPr>
      </w:pPr>
      <w:bookmarkStart w:id="1" w:name="_Toc367889052"/>
      <w:r>
        <w:rPr>
          <w:rFonts w:eastAsia="微软简仿宋"/>
        </w:rPr>
        <w:t>本需求书适用</w:t>
      </w:r>
      <w:r>
        <w:rPr>
          <w:rFonts w:hint="eastAsia" w:eastAsia="微软简仿宋"/>
        </w:rPr>
        <w:t>业务</w:t>
      </w:r>
      <w:r>
        <w:rPr>
          <w:rFonts w:eastAsia="微软简仿宋"/>
        </w:rPr>
        <w:t>优化类应用开发业务需求，文档中所包含的信息属于内部资料，如无华夏银行的书面许可，任何人都无权复制或利用。</w:t>
      </w:r>
    </w:p>
    <w:p>
      <w:pPr>
        <w:snapToGrid w:val="0"/>
        <w:spacing w:before="156" w:beforeLines="50" w:line="300" w:lineRule="auto"/>
        <w:ind w:firstLine="480" w:firstLineChars="200"/>
        <w:rPr>
          <w:rFonts w:eastAsia="微软简仿宋"/>
        </w:rPr>
      </w:pPr>
      <w:r>
        <w:rPr>
          <w:rFonts w:eastAsia="微软简仿宋"/>
        </w:rPr>
        <w:t>本需求书属于参考性文档，在项目需求文档的编写过程中，可以根据实际情况编写或者选择更为适合的方式进行填写，但总体结构和内容应该与本编写说明的要求无重大差异。</w:t>
      </w:r>
    </w:p>
    <w:p>
      <w:pPr>
        <w:snapToGrid w:val="0"/>
        <w:spacing w:before="156" w:beforeLines="50" w:line="300" w:lineRule="auto"/>
        <w:ind w:firstLine="480" w:firstLineChars="200"/>
        <w:rPr>
          <w:rFonts w:eastAsia="微软简仿宋"/>
          <w:color w:val="3366FF"/>
        </w:rPr>
      </w:pPr>
      <w:r>
        <w:rPr>
          <w:rFonts w:hint="eastAsia" w:eastAsia="微软简仿宋"/>
          <w:color w:val="3366FF"/>
        </w:rPr>
        <w:t>说明：本需求模板中的蓝色字体为需求编写时提供的说明和参考内容，提供说明和思路，帮助业务部门规范需求编写。</w:t>
      </w:r>
    </w:p>
    <w:bookmarkEnd w:id="1"/>
    <w:p>
      <w:pPr>
        <w:pStyle w:val="18"/>
        <w:spacing w:before="0" w:after="0" w:line="240" w:lineRule="auto"/>
        <w:jc w:val="both"/>
        <w:rPr>
          <w:rFonts w:ascii="仿宋" w:hAnsi="仿宋" w:eastAsia="仿宋"/>
          <w:b w:val="0"/>
          <w:szCs w:val="24"/>
        </w:rPr>
      </w:pPr>
      <w:bookmarkStart w:id="2" w:name="_Toc367888611"/>
      <w:bookmarkStart w:id="3" w:name="_Toc364067509"/>
      <w:bookmarkStart w:id="4" w:name="_Toc22379"/>
      <w:bookmarkStart w:id="5" w:name="_Toc13851"/>
    </w:p>
    <w:p>
      <w:pPr>
        <w:pStyle w:val="67"/>
        <w:numPr>
          <w:ilvl w:val="0"/>
          <w:numId w:val="3"/>
        </w:numPr>
        <w:spacing w:line="240" w:lineRule="auto"/>
        <w:ind w:firstLineChars="0"/>
        <w:outlineLvl w:val="0"/>
        <w:rPr>
          <w:rFonts w:ascii="仿宋" w:hAnsi="仿宋" w:eastAsia="仿宋"/>
          <w:b/>
        </w:rPr>
      </w:pPr>
      <w:bookmarkStart w:id="6" w:name="_Toc367888698"/>
      <w:bookmarkStart w:id="7" w:name="_Toc2070475"/>
      <w:bookmarkStart w:id="8" w:name="_Toc18493"/>
      <w:r>
        <w:rPr>
          <w:rFonts w:ascii="仿宋" w:hAnsi="仿宋" w:eastAsia="仿宋" w:cs="黑体"/>
          <w:b/>
        </w:rPr>
        <w:br w:type="page"/>
      </w:r>
      <w:r>
        <w:rPr>
          <w:rFonts w:hint="eastAsia" w:ascii="仿宋" w:hAnsi="仿宋" w:eastAsia="仿宋" w:cs="黑体"/>
          <w:b/>
        </w:rPr>
        <w:t>需求概述</w:t>
      </w:r>
      <w:bookmarkEnd w:id="0"/>
      <w:bookmarkEnd w:id="2"/>
      <w:bookmarkEnd w:id="3"/>
      <w:bookmarkEnd w:id="4"/>
      <w:bookmarkEnd w:id="5"/>
      <w:bookmarkEnd w:id="6"/>
      <w:bookmarkEnd w:id="7"/>
      <w:bookmarkEnd w:id="8"/>
      <w:bookmarkStart w:id="9" w:name="_Toc364067510"/>
      <w:bookmarkStart w:id="10" w:name="_Toc30784"/>
      <w:bookmarkStart w:id="11" w:name="_Toc15932"/>
      <w:bookmarkStart w:id="12" w:name="_Toc464052010"/>
    </w:p>
    <w:bookmarkEnd w:id="9"/>
    <w:bookmarkEnd w:id="10"/>
    <w:bookmarkEnd w:id="11"/>
    <w:bookmarkEnd w:id="12"/>
    <w:p>
      <w:pPr>
        <w:pStyle w:val="67"/>
        <w:numPr>
          <w:ilvl w:val="1"/>
          <w:numId w:val="3"/>
        </w:numPr>
        <w:spacing w:line="240" w:lineRule="auto"/>
        <w:ind w:firstLineChars="0"/>
        <w:outlineLvl w:val="1"/>
        <w:rPr>
          <w:rFonts w:ascii="仿宋" w:hAnsi="仿宋" w:eastAsia="仿宋"/>
        </w:rPr>
      </w:pPr>
      <w:bookmarkStart w:id="13" w:name="_Toc2070476"/>
      <w:bookmarkStart w:id="14" w:name="_Toc30637"/>
      <w:bookmarkStart w:id="15" w:name="_Toc23261"/>
      <w:bookmarkStart w:id="16" w:name="_Toc364067511"/>
      <w:bookmarkStart w:id="17" w:name="_Toc464052011"/>
      <w:bookmarkStart w:id="18" w:name="_Toc27026"/>
      <w:r>
        <w:rPr>
          <w:rFonts w:hint="eastAsia" w:ascii="仿宋" w:hAnsi="仿宋" w:eastAsia="仿宋" w:cs="黑体"/>
          <w:szCs w:val="24"/>
        </w:rPr>
        <w:t>业务背景</w:t>
      </w:r>
      <w:bookmarkEnd w:id="13"/>
      <w:bookmarkEnd w:id="14"/>
    </w:p>
    <w:p>
      <w:pPr>
        <w:pStyle w:val="63"/>
        <w:bidi w:val="0"/>
        <w:rPr>
          <w:rFonts w:hint="eastAsia" w:ascii="仿宋" w:hAnsi="仿宋" w:eastAsia="仿宋" w:cs="Times New Roman"/>
          <w:kern w:val="2"/>
          <w:sz w:val="24"/>
          <w:szCs w:val="24"/>
          <w:lang w:val="en-US" w:eastAsia="zh-CN" w:bidi="ar-SA"/>
        </w:rPr>
      </w:pPr>
      <w:r>
        <w:rPr>
          <w:rFonts w:hint="eastAsia" w:ascii="仿宋" w:hAnsi="仿宋" w:eastAsia="仿宋" w:cs="Times New Roman"/>
          <w:kern w:val="2"/>
          <w:sz w:val="24"/>
          <w:szCs w:val="24"/>
          <w:lang w:val="en-US" w:eastAsia="zh-CN" w:bidi="ar-SA"/>
        </w:rPr>
        <w:t>根据《华夏银行2021-2025年数字科技转型行动方案》要求，为实现构建打造数字化“法、合、审”一体化平台，探索建立合规规则库和合规图谱系统，建立合规数据集市的目标。法律合规部牵头建设的合规规则库和合规图谱系统在2023年6月1日完成了一期功能投产上线，该系统实现了内规近6000条、外规12000多条、标签近3600个的数据投产规模。</w:t>
      </w:r>
    </w:p>
    <w:p>
      <w:pPr>
        <w:pStyle w:val="63"/>
        <w:bidi w:val="0"/>
        <w:rPr>
          <w:rFonts w:hint="default" w:ascii="仿宋" w:hAnsi="仿宋" w:eastAsia="仿宋"/>
          <w:sz w:val="24"/>
          <w:szCs w:val="24"/>
          <w:lang w:val="en-US" w:eastAsia="zh-CN"/>
        </w:rPr>
      </w:pPr>
      <w:r>
        <w:rPr>
          <w:rFonts w:hint="eastAsia" w:ascii="仿宋" w:hAnsi="仿宋" w:eastAsia="仿宋" w:cs="Times New Roman"/>
          <w:kern w:val="2"/>
          <w:sz w:val="24"/>
          <w:szCs w:val="24"/>
          <w:lang w:val="en-US" w:eastAsia="zh-CN" w:bidi="ar-SA"/>
        </w:rPr>
        <w:t>合规规则库和合规图谱系统将</w:t>
      </w:r>
      <w:r>
        <w:rPr>
          <w:rFonts w:hint="eastAsia" w:ascii="仿宋" w:hAnsi="仿宋" w:eastAsia="仿宋"/>
          <w:sz w:val="24"/>
          <w:szCs w:val="24"/>
        </w:rPr>
        <w:t>现代技术</w:t>
      </w:r>
      <w:r>
        <w:rPr>
          <w:rFonts w:hint="eastAsia" w:ascii="仿宋" w:hAnsi="仿宋" w:eastAsia="仿宋"/>
          <w:sz w:val="24"/>
          <w:szCs w:val="24"/>
          <w:lang w:val="en-US" w:eastAsia="zh-CN"/>
        </w:rPr>
        <w:t>与</w:t>
      </w:r>
      <w:r>
        <w:rPr>
          <w:rFonts w:hint="eastAsia" w:ascii="仿宋" w:hAnsi="仿宋" w:eastAsia="仿宋"/>
          <w:sz w:val="24"/>
          <w:szCs w:val="24"/>
        </w:rPr>
        <w:t>我行合规管理相结合，构建</w:t>
      </w:r>
      <w:r>
        <w:rPr>
          <w:rFonts w:hint="eastAsia" w:ascii="仿宋" w:hAnsi="仿宋" w:eastAsia="仿宋"/>
          <w:sz w:val="24"/>
          <w:szCs w:val="24"/>
          <w:lang w:val="en-US" w:eastAsia="zh-CN"/>
        </w:rPr>
        <w:t>我行</w:t>
      </w:r>
      <w:r>
        <w:rPr>
          <w:rFonts w:hint="eastAsia" w:ascii="仿宋" w:hAnsi="仿宋" w:eastAsia="仿宋"/>
          <w:sz w:val="24"/>
          <w:szCs w:val="24"/>
        </w:rPr>
        <w:t>合规知识体系，为</w:t>
      </w:r>
      <w:r>
        <w:rPr>
          <w:rFonts w:hint="eastAsia" w:ascii="仿宋" w:hAnsi="仿宋" w:eastAsia="仿宋"/>
          <w:sz w:val="24"/>
          <w:szCs w:val="24"/>
          <w:lang w:val="en-US" w:eastAsia="zh-CN"/>
        </w:rPr>
        <w:t>我行</w:t>
      </w:r>
      <w:r>
        <w:rPr>
          <w:rFonts w:hint="eastAsia" w:ascii="仿宋" w:hAnsi="仿宋" w:eastAsia="仿宋"/>
          <w:sz w:val="24"/>
          <w:szCs w:val="24"/>
        </w:rPr>
        <w:t>数字化转型夯实了数据基础。</w:t>
      </w:r>
      <w:r>
        <w:rPr>
          <w:rFonts w:hint="eastAsia" w:ascii="仿宋" w:hAnsi="仿宋" w:eastAsia="仿宋"/>
          <w:sz w:val="24"/>
          <w:szCs w:val="24"/>
          <w:lang w:val="en-US" w:eastAsia="zh-CN"/>
        </w:rPr>
        <w:t>其</w:t>
      </w:r>
      <w:r>
        <w:rPr>
          <w:rFonts w:hint="eastAsia" w:ascii="仿宋" w:hAnsi="仿宋" w:eastAsia="仿宋"/>
          <w:sz w:val="24"/>
          <w:szCs w:val="24"/>
        </w:rPr>
        <w:t>利用</w:t>
      </w:r>
      <w:r>
        <w:rPr>
          <w:rFonts w:hint="eastAsia" w:ascii="仿宋" w:hAnsi="仿宋" w:eastAsia="仿宋"/>
          <w:sz w:val="24"/>
          <w:szCs w:val="24"/>
          <w:lang w:val="en-US" w:eastAsia="zh-CN"/>
        </w:rPr>
        <w:t>NLP（</w:t>
      </w:r>
      <w:r>
        <w:rPr>
          <w:rFonts w:hint="eastAsia" w:ascii="仿宋" w:hAnsi="仿宋" w:eastAsia="仿宋"/>
          <w:sz w:val="24"/>
          <w:szCs w:val="24"/>
        </w:rPr>
        <w:t>自然语言处理</w:t>
      </w:r>
      <w:r>
        <w:rPr>
          <w:rFonts w:hint="eastAsia" w:ascii="仿宋" w:hAnsi="仿宋" w:eastAsia="仿宋"/>
          <w:sz w:val="24"/>
          <w:szCs w:val="24"/>
          <w:lang w:eastAsia="zh-CN"/>
        </w:rPr>
        <w:t>）</w:t>
      </w:r>
      <w:r>
        <w:rPr>
          <w:rFonts w:hint="eastAsia" w:ascii="仿宋" w:hAnsi="仿宋" w:eastAsia="仿宋"/>
          <w:sz w:val="24"/>
          <w:szCs w:val="24"/>
        </w:rPr>
        <w:t>技术构建自动标注模型和相似度比对模型</w:t>
      </w:r>
      <w:r>
        <w:rPr>
          <w:rFonts w:hint="eastAsia" w:ascii="仿宋" w:hAnsi="仿宋" w:eastAsia="仿宋"/>
          <w:sz w:val="24"/>
          <w:szCs w:val="24"/>
          <w:lang w:eastAsia="zh-CN"/>
        </w:rPr>
        <w:t>，全面提升了合规知识查询和使用的体验，为制度管理赋能增效，</w:t>
      </w:r>
      <w:r>
        <w:rPr>
          <w:rFonts w:hint="eastAsia" w:ascii="仿宋" w:hAnsi="仿宋" w:eastAsia="仿宋"/>
          <w:sz w:val="24"/>
          <w:szCs w:val="24"/>
        </w:rPr>
        <w:t>全面跃升</w:t>
      </w:r>
      <w:r>
        <w:rPr>
          <w:rFonts w:hint="eastAsia" w:ascii="仿宋" w:hAnsi="仿宋" w:eastAsia="仿宋"/>
          <w:sz w:val="24"/>
          <w:szCs w:val="24"/>
          <w:lang w:val="en-US" w:eastAsia="zh-CN"/>
        </w:rPr>
        <w:t>了</w:t>
      </w:r>
      <w:r>
        <w:rPr>
          <w:rFonts w:hint="eastAsia" w:ascii="仿宋" w:hAnsi="仿宋" w:eastAsia="仿宋"/>
          <w:sz w:val="24"/>
          <w:szCs w:val="24"/>
        </w:rPr>
        <w:t>我行合规管理水平</w:t>
      </w:r>
      <w:r>
        <w:rPr>
          <w:rFonts w:hint="eastAsia" w:ascii="仿宋" w:hAnsi="仿宋" w:eastAsia="仿宋"/>
          <w:sz w:val="24"/>
          <w:szCs w:val="24"/>
          <w:lang w:val="en-US" w:eastAsia="zh-CN"/>
        </w:rPr>
        <w:t>。</w:t>
      </w:r>
    </w:p>
    <w:p>
      <w:pPr>
        <w:pStyle w:val="63"/>
        <w:bidi w:val="0"/>
        <w:ind w:firstLine="480" w:firstLineChars="200"/>
        <w:rPr>
          <w:rFonts w:hint="default" w:ascii="仿宋" w:hAnsi="仿宋" w:eastAsia="仿宋" w:cs="Times New Roman"/>
          <w:kern w:val="2"/>
          <w:sz w:val="24"/>
          <w:szCs w:val="24"/>
          <w:lang w:val="en-US" w:eastAsia="zh-CN"/>
        </w:rPr>
      </w:pPr>
      <w:r>
        <w:rPr>
          <w:rFonts w:hint="eastAsia" w:ascii="仿宋" w:hAnsi="仿宋" w:eastAsia="仿宋" w:cs="Times New Roman"/>
          <w:kern w:val="2"/>
          <w:sz w:val="24"/>
          <w:szCs w:val="24"/>
        </w:rPr>
        <w:t>参照学习强国应用形态，构建</w:t>
      </w:r>
      <w:r>
        <w:rPr>
          <w:rFonts w:hint="eastAsia" w:ascii="仿宋" w:hAnsi="仿宋" w:eastAsia="仿宋" w:cs="Times New Roman"/>
          <w:kern w:val="2"/>
          <w:sz w:val="24"/>
          <w:szCs w:val="24"/>
          <w:lang w:val="en-US" w:eastAsia="zh-CN"/>
        </w:rPr>
        <w:t>出一个</w:t>
      </w:r>
      <w:r>
        <w:rPr>
          <w:rFonts w:hint="eastAsia" w:ascii="仿宋" w:hAnsi="仿宋" w:eastAsia="仿宋" w:cs="Times New Roman"/>
          <w:kern w:val="2"/>
          <w:sz w:val="24"/>
          <w:szCs w:val="24"/>
        </w:rPr>
        <w:t>能够充分利用员工碎片化时间，主动推送合规知识</w:t>
      </w:r>
      <w:r>
        <w:rPr>
          <w:rFonts w:hint="eastAsia" w:ascii="仿宋" w:hAnsi="仿宋" w:eastAsia="仿宋" w:cs="Times New Roman"/>
          <w:kern w:val="2"/>
          <w:sz w:val="24"/>
          <w:szCs w:val="24"/>
          <w:lang w:val="en-US" w:eastAsia="zh-CN"/>
        </w:rPr>
        <w:t>且</w:t>
      </w:r>
      <w:r>
        <w:rPr>
          <w:rFonts w:hint="eastAsia" w:ascii="仿宋" w:hAnsi="仿宋" w:eastAsia="仿宋" w:cs="Times New Roman"/>
          <w:kern w:val="2"/>
          <w:sz w:val="24"/>
          <w:szCs w:val="24"/>
        </w:rPr>
        <w:t>便捷、友好、美观的合规条线对外窗口</w:t>
      </w:r>
      <w:r>
        <w:rPr>
          <w:rFonts w:hint="eastAsia" w:ascii="仿宋" w:hAnsi="仿宋" w:eastAsia="仿宋" w:cs="Times New Roman"/>
          <w:kern w:val="2"/>
          <w:sz w:val="24"/>
          <w:szCs w:val="24"/>
          <w:lang w:eastAsia="zh-CN"/>
        </w:rPr>
        <w:t>，</w:t>
      </w:r>
      <w:r>
        <w:rPr>
          <w:rFonts w:hint="eastAsia" w:ascii="仿宋" w:hAnsi="仿宋" w:eastAsia="仿宋" w:cs="Times New Roman"/>
          <w:kern w:val="2"/>
          <w:sz w:val="24"/>
          <w:szCs w:val="24"/>
          <w:lang w:val="en-US" w:eastAsia="zh-CN"/>
        </w:rPr>
        <w:t>以此来提高我行全体员工合规意识、丰富我行员工合规知识，将合规融入员工日常工作生活，合规学习小程序概念与构想应运而生。</w:t>
      </w:r>
    </w:p>
    <w:p>
      <w:pPr>
        <w:pStyle w:val="67"/>
        <w:numPr>
          <w:ilvl w:val="1"/>
          <w:numId w:val="3"/>
        </w:numPr>
        <w:spacing w:line="240" w:lineRule="auto"/>
        <w:ind w:firstLineChars="0"/>
        <w:outlineLvl w:val="1"/>
        <w:rPr>
          <w:rFonts w:ascii="仿宋" w:hAnsi="仿宋" w:eastAsia="仿宋"/>
        </w:rPr>
      </w:pPr>
      <w:bookmarkStart w:id="19" w:name="_Toc367888613"/>
      <w:bookmarkStart w:id="20" w:name="_Toc367888700"/>
      <w:bookmarkStart w:id="21" w:name="_Toc2070477"/>
      <w:bookmarkStart w:id="22" w:name="_Toc3384"/>
      <w:r>
        <w:rPr>
          <w:rFonts w:hint="eastAsia" w:ascii="仿宋" w:hAnsi="仿宋" w:eastAsia="仿宋" w:cs="黑体"/>
          <w:szCs w:val="24"/>
        </w:rPr>
        <w:t>业务</w:t>
      </w:r>
      <w:bookmarkEnd w:id="15"/>
      <w:bookmarkEnd w:id="16"/>
      <w:bookmarkEnd w:id="17"/>
      <w:bookmarkEnd w:id="18"/>
      <w:bookmarkEnd w:id="19"/>
      <w:bookmarkEnd w:id="20"/>
      <w:bookmarkStart w:id="23" w:name="_Toc12127"/>
      <w:bookmarkStart w:id="24" w:name="_Toc364067512"/>
      <w:bookmarkStart w:id="25" w:name="_Toc464052012"/>
      <w:bookmarkStart w:id="26" w:name="_Toc2335"/>
      <w:r>
        <w:rPr>
          <w:rFonts w:hint="eastAsia" w:ascii="仿宋" w:hAnsi="仿宋" w:eastAsia="仿宋" w:cs="黑体"/>
          <w:szCs w:val="24"/>
        </w:rPr>
        <w:t>目标</w:t>
      </w:r>
      <w:bookmarkEnd w:id="21"/>
      <w:bookmarkEnd w:id="22"/>
    </w:p>
    <w:p>
      <w:pPr>
        <w:pStyle w:val="63"/>
        <w:bidi w:val="0"/>
        <w:rPr>
          <w:rFonts w:hint="eastAsia" w:ascii="仿宋" w:hAnsi="仿宋" w:eastAsia="仿宋" w:cs="Times New Roman"/>
          <w:kern w:val="2"/>
          <w:sz w:val="24"/>
          <w:szCs w:val="24"/>
          <w:lang w:val="en-US" w:eastAsia="zh-CN" w:bidi="ar-SA"/>
        </w:rPr>
      </w:pPr>
      <w:r>
        <w:rPr>
          <w:rFonts w:hint="eastAsia" w:ascii="仿宋" w:hAnsi="仿宋" w:eastAsia="仿宋" w:cs="Times New Roman"/>
          <w:kern w:val="2"/>
          <w:sz w:val="24"/>
          <w:szCs w:val="24"/>
          <w:lang w:val="en-US" w:eastAsia="zh-CN" w:bidi="ar-SA"/>
        </w:rPr>
        <w:t>在合规规则库和合规图谱系统一期功能的基础上，为进一步提升我行的合规管理水平，本年度开始进行合规规则库和合规图谱系统二期功能优化，重点工作一是构建合规学习小程序支撑制度学习移动化，二是提升合规规则库和合规图谱系统PC端业务支撑能力。</w:t>
      </w:r>
    </w:p>
    <w:p>
      <w:pPr>
        <w:pStyle w:val="63"/>
        <w:bidi w:val="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一</w:t>
      </w:r>
      <w:r>
        <w:rPr>
          <w:rFonts w:hint="eastAsia" w:ascii="仿宋" w:hAnsi="仿宋" w:eastAsia="仿宋" w:cs="Times New Roman"/>
          <w:kern w:val="2"/>
          <w:sz w:val="24"/>
          <w:szCs w:val="24"/>
        </w:rPr>
        <w:t>、合规学习移动化：</w:t>
      </w:r>
    </w:p>
    <w:p>
      <w:pPr>
        <w:pStyle w:val="63"/>
        <w:bidi w:val="0"/>
        <w:rPr>
          <w:rFonts w:hint="eastAsia" w:ascii="仿宋" w:hAnsi="仿宋" w:eastAsia="仿宋" w:cs="Times New Roman"/>
          <w:kern w:val="2"/>
          <w:sz w:val="24"/>
          <w:szCs w:val="24"/>
        </w:rPr>
      </w:pPr>
      <w:r>
        <w:rPr>
          <w:rFonts w:hint="eastAsia" w:ascii="仿宋" w:hAnsi="仿宋" w:eastAsia="仿宋" w:cs="Times New Roman"/>
          <w:kern w:val="2"/>
          <w:sz w:val="24"/>
          <w:szCs w:val="24"/>
        </w:rPr>
        <w:t>为强化合规</w:t>
      </w:r>
      <w:r>
        <w:rPr>
          <w:rFonts w:hint="eastAsia" w:ascii="仿宋" w:hAnsi="仿宋" w:eastAsia="仿宋" w:cs="Times New Roman"/>
          <w:kern w:val="2"/>
          <w:sz w:val="24"/>
          <w:szCs w:val="24"/>
          <w:lang w:val="en-US" w:eastAsia="zh-CN"/>
        </w:rPr>
        <w:t>文化</w:t>
      </w:r>
      <w:r>
        <w:rPr>
          <w:rFonts w:hint="eastAsia" w:ascii="仿宋" w:hAnsi="仿宋" w:eastAsia="仿宋" w:cs="Times New Roman"/>
          <w:kern w:val="2"/>
          <w:sz w:val="24"/>
          <w:szCs w:val="24"/>
        </w:rPr>
        <w:t>建设，将合规宣导、培训工作行为碎片化融入日常工作场景和环节，与根据员工所在岗位、从事工作、业务能力、遇到问题等因素紧密结合，依托移动端企业微信实时应用的便捷优势，以及合规图谱技术</w:t>
      </w:r>
      <w:r>
        <w:rPr>
          <w:rFonts w:hint="eastAsia" w:ascii="仿宋" w:hAnsi="仿宋" w:eastAsia="仿宋" w:cs="Times New Roman"/>
          <w:kern w:val="2"/>
          <w:sz w:val="24"/>
          <w:szCs w:val="24"/>
          <w:lang w:val="en-US" w:eastAsia="zh-CN"/>
        </w:rPr>
        <w:t>实时</w:t>
      </w:r>
      <w:r>
        <w:rPr>
          <w:rFonts w:hint="eastAsia" w:ascii="仿宋" w:hAnsi="仿宋" w:eastAsia="仿宋" w:cs="Times New Roman"/>
          <w:kern w:val="2"/>
          <w:sz w:val="24"/>
          <w:szCs w:val="24"/>
        </w:rPr>
        <w:t>出题的功能，建立碎片时间、小场景的培训机制和系统工具，打造合规宣导和培训工作品牌，提高合规宣传培训的覆盖面、精准性、时效性和有效性。合规</w:t>
      </w:r>
      <w:r>
        <w:rPr>
          <w:rFonts w:hint="eastAsia" w:ascii="仿宋" w:hAnsi="仿宋" w:eastAsia="仿宋" w:cs="Times New Roman"/>
          <w:kern w:val="2"/>
          <w:sz w:val="24"/>
          <w:szCs w:val="24"/>
          <w:lang w:val="en-US" w:eastAsia="zh-CN"/>
        </w:rPr>
        <w:t>学习</w:t>
      </w:r>
      <w:r>
        <w:rPr>
          <w:rFonts w:hint="eastAsia" w:ascii="仿宋" w:hAnsi="仿宋" w:eastAsia="仿宋" w:cs="Times New Roman"/>
          <w:kern w:val="2"/>
          <w:sz w:val="24"/>
          <w:szCs w:val="24"/>
        </w:rPr>
        <w:t>是专注于合规制度学习和考试的平台，支持业务条线、分行多种场景下的合规制度学习，如：新员工必学制度及必考题目、整改关联人强制学习及强制考试、内外规了解等。</w:t>
      </w:r>
      <w:r>
        <w:rPr>
          <w:rFonts w:hint="eastAsia" w:ascii="仿宋" w:hAnsi="仿宋" w:eastAsia="仿宋" w:cs="Times New Roman"/>
          <w:kern w:val="2"/>
          <w:sz w:val="24"/>
          <w:szCs w:val="24"/>
          <w:lang w:val="en-US" w:eastAsia="zh-CN"/>
        </w:rPr>
        <w:t>合规学习小程序</w:t>
      </w:r>
      <w:r>
        <w:rPr>
          <w:rFonts w:hint="eastAsia" w:ascii="仿宋" w:hAnsi="仿宋" w:eastAsia="仿宋" w:cs="Times New Roman"/>
          <w:kern w:val="2"/>
          <w:sz w:val="24"/>
          <w:szCs w:val="24"/>
        </w:rPr>
        <w:t>功能包含：</w:t>
      </w:r>
      <w:r>
        <w:rPr>
          <w:rFonts w:hint="eastAsia" w:ascii="仿宋" w:hAnsi="仿宋" w:eastAsia="仿宋" w:cs="Times New Roman"/>
          <w:kern w:val="2"/>
          <w:sz w:val="24"/>
          <w:szCs w:val="24"/>
          <w:lang w:val="en-US" w:eastAsia="zh-CN"/>
        </w:rPr>
        <w:t>前端的图文学习、视频学习、专项答题、驾驶舱等，及学习情况查询、积分规则设置、图文配置、</w:t>
      </w:r>
      <w:r>
        <w:rPr>
          <w:rFonts w:hint="eastAsia" w:ascii="仿宋" w:hAnsi="仿宋" w:eastAsia="仿宋" w:cs="Times New Roman"/>
          <w:kern w:val="2"/>
          <w:sz w:val="24"/>
          <w:szCs w:val="24"/>
        </w:rPr>
        <w:t>人物画像与订阅管理</w:t>
      </w:r>
      <w:r>
        <w:rPr>
          <w:rFonts w:hint="eastAsia" w:ascii="仿宋" w:hAnsi="仿宋" w:eastAsia="仿宋" w:cs="Times New Roman"/>
          <w:kern w:val="2"/>
          <w:sz w:val="24"/>
          <w:szCs w:val="24"/>
          <w:lang w:eastAsia="zh-CN"/>
        </w:rPr>
        <w:t>、</w:t>
      </w:r>
      <w:r>
        <w:rPr>
          <w:rFonts w:hint="eastAsia" w:ascii="仿宋" w:hAnsi="仿宋" w:eastAsia="仿宋" w:cs="Times New Roman"/>
          <w:kern w:val="2"/>
          <w:sz w:val="24"/>
          <w:szCs w:val="24"/>
          <w:lang w:val="en-US" w:eastAsia="zh-CN"/>
        </w:rPr>
        <w:t>统计报表等后台管理等功能</w:t>
      </w:r>
      <w:r>
        <w:rPr>
          <w:rFonts w:hint="eastAsia" w:ascii="仿宋" w:hAnsi="仿宋" w:eastAsia="仿宋" w:cs="Times New Roman"/>
          <w:kern w:val="2"/>
          <w:sz w:val="24"/>
          <w:szCs w:val="24"/>
        </w:rPr>
        <w:t>。</w:t>
      </w:r>
    </w:p>
    <w:p>
      <w:pPr>
        <w:pStyle w:val="63"/>
        <w:bidi w:val="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二</w:t>
      </w:r>
      <w:r>
        <w:rPr>
          <w:rFonts w:hint="eastAsia" w:ascii="仿宋" w:hAnsi="仿宋" w:eastAsia="仿宋" w:cs="Times New Roman"/>
          <w:kern w:val="2"/>
          <w:sz w:val="24"/>
          <w:szCs w:val="24"/>
        </w:rPr>
        <w:t>、提升系统PC端业务支撑能力：</w:t>
      </w:r>
    </w:p>
    <w:p>
      <w:pPr>
        <w:pStyle w:val="63"/>
        <w:bidi w:val="0"/>
        <w:ind w:firstLine="480" w:firstLineChars="200"/>
        <w:rPr>
          <w:rFonts w:hint="default" w:eastAsia="仿宋"/>
          <w:lang w:val="en-US" w:eastAsia="zh-CN"/>
        </w:rPr>
      </w:pPr>
      <w:r>
        <w:rPr>
          <w:rFonts w:hint="eastAsia" w:ascii="仿宋" w:hAnsi="仿宋" w:eastAsia="仿宋" w:cs="Times New Roman"/>
          <w:kern w:val="2"/>
          <w:sz w:val="24"/>
          <w:szCs w:val="24"/>
          <w:lang w:val="en-US" w:eastAsia="zh-CN"/>
        </w:rPr>
        <w:t>为深化自然语言处理技术在业务制度管理中的应用，更新优化文本比对，多标签文本分类模型，对“智能查询、自动学习、内外规对比”等功能进行迭代，赋能业务制度管理质效。一是新增</w:t>
      </w:r>
      <w:r>
        <w:rPr>
          <w:rFonts w:hint="eastAsia" w:ascii="仿宋" w:hAnsi="仿宋" w:eastAsia="仿宋" w:cs="Times New Roman"/>
          <w:kern w:val="2"/>
          <w:sz w:val="24"/>
          <w:szCs w:val="24"/>
        </w:rPr>
        <w:t>制度</w:t>
      </w:r>
      <w:r>
        <w:rPr>
          <w:rFonts w:hint="eastAsia" w:ascii="仿宋" w:hAnsi="仿宋" w:eastAsia="仿宋" w:cs="Times New Roman"/>
          <w:kern w:val="2"/>
          <w:sz w:val="24"/>
          <w:szCs w:val="24"/>
          <w:lang w:val="en-US" w:eastAsia="zh-CN"/>
        </w:rPr>
        <w:t>批量</w:t>
      </w:r>
      <w:r>
        <w:rPr>
          <w:rFonts w:hint="eastAsia" w:ascii="仿宋" w:hAnsi="仿宋" w:eastAsia="仿宋" w:cs="Times New Roman"/>
          <w:kern w:val="2"/>
          <w:sz w:val="24"/>
          <w:szCs w:val="24"/>
        </w:rPr>
        <w:t>体检功能，</w:t>
      </w:r>
      <w:r>
        <w:rPr>
          <w:rFonts w:hint="eastAsia" w:ascii="仿宋" w:hAnsi="仿宋" w:eastAsia="仿宋" w:cs="Times New Roman"/>
          <w:kern w:val="2"/>
          <w:sz w:val="24"/>
          <w:szCs w:val="24"/>
          <w:lang w:val="en-US" w:eastAsia="zh-CN"/>
        </w:rPr>
        <w:t>支持按机构、按业务筛选业务制度进行批量比对，出具制度批量体检结果报告，初步</w:t>
      </w:r>
      <w:r>
        <w:rPr>
          <w:rFonts w:hint="eastAsia" w:ascii="仿宋" w:hAnsi="仿宋" w:eastAsia="仿宋" w:cs="Times New Roman"/>
          <w:kern w:val="2"/>
          <w:sz w:val="24"/>
          <w:szCs w:val="24"/>
        </w:rPr>
        <w:t>实现</w:t>
      </w:r>
      <w:r>
        <w:rPr>
          <w:rFonts w:hint="eastAsia" w:ascii="仿宋" w:hAnsi="仿宋" w:eastAsia="仿宋" w:cs="Times New Roman"/>
          <w:kern w:val="2"/>
          <w:sz w:val="24"/>
          <w:szCs w:val="24"/>
          <w:lang w:val="en-US" w:eastAsia="zh-CN"/>
        </w:rPr>
        <w:t>标准类业务制度高效、精准线上化、自动化检查；二是对自动标注模型进行优化，定期拓展标签范围、对新增</w:t>
      </w:r>
      <w:r>
        <w:rPr>
          <w:rFonts w:hint="eastAsia" w:ascii="仿宋" w:hAnsi="仿宋" w:eastAsia="仿宋" w:cs="Times New Roman"/>
          <w:kern w:val="2"/>
          <w:sz w:val="24"/>
          <w:szCs w:val="24"/>
        </w:rPr>
        <w:t>标签标注进行算法训练</w:t>
      </w:r>
      <w:r>
        <w:rPr>
          <w:rFonts w:hint="eastAsia" w:ascii="仿宋" w:hAnsi="仿宋" w:eastAsia="仿宋" w:cs="Times New Roman"/>
          <w:kern w:val="2"/>
          <w:sz w:val="24"/>
          <w:szCs w:val="24"/>
          <w:lang w:eastAsia="zh-CN"/>
        </w:rPr>
        <w:t>，</w:t>
      </w:r>
      <w:r>
        <w:rPr>
          <w:rFonts w:hint="eastAsia" w:ascii="仿宋" w:hAnsi="仿宋" w:eastAsia="仿宋" w:cs="Times New Roman"/>
          <w:kern w:val="2"/>
          <w:sz w:val="24"/>
          <w:szCs w:val="24"/>
          <w:lang w:val="en-US" w:eastAsia="zh-CN"/>
        </w:rPr>
        <w:t>进一步丰富业务职能、操作要求、组织单元、风险点和内容类型五个维度的合规知识体系，夯实系统数据基础；三是对合规规则库和合规图谱系统智能查询功能做进一步优化，整合查询条件及筛选要素，提高查询结果的准确度，对查询结果进行智能排序，提升智能查询功能的易用性、好用性；四是新增制度智能概览模块，实现高效定位禁止性规定、义务性规定等红线条款、匹配关联内外规等功能</w:t>
      </w:r>
      <w:r>
        <w:rPr>
          <w:rFonts w:hint="eastAsia" w:ascii="仿宋" w:hAnsi="仿宋" w:eastAsia="仿宋" w:cs="Times New Roman"/>
          <w:kern w:val="2"/>
          <w:sz w:val="24"/>
          <w:szCs w:val="24"/>
        </w:rPr>
        <w:t>。</w:t>
      </w:r>
      <w:r>
        <w:rPr>
          <w:rFonts w:hint="eastAsia" w:ascii="仿宋" w:hAnsi="仿宋" w:eastAsia="仿宋" w:cs="Times New Roman"/>
          <w:kern w:val="2"/>
          <w:sz w:val="24"/>
          <w:szCs w:val="24"/>
          <w:lang w:val="en-US" w:eastAsia="zh-CN"/>
        </w:rPr>
        <w:t>五是对文档比对功能进行优化调整，达到内容比对更准确、更严谨。</w:t>
      </w:r>
    </w:p>
    <w:p>
      <w:pPr>
        <w:pStyle w:val="67"/>
        <w:numPr>
          <w:ilvl w:val="1"/>
          <w:numId w:val="3"/>
        </w:numPr>
        <w:spacing w:line="240" w:lineRule="auto"/>
        <w:ind w:firstLineChars="0"/>
        <w:outlineLvl w:val="1"/>
        <w:rPr>
          <w:rFonts w:ascii="仿宋" w:hAnsi="仿宋" w:eastAsia="仿宋"/>
        </w:rPr>
      </w:pPr>
      <w:r>
        <w:rPr>
          <w:rFonts w:hint="eastAsia" w:ascii="仿宋" w:hAnsi="仿宋" w:eastAsia="仿宋"/>
        </w:rPr>
        <w:t>业务规范与标准</w:t>
      </w:r>
    </w:p>
    <w:p>
      <w:pPr>
        <w:pStyle w:val="63"/>
        <w:bidi w:val="0"/>
        <w:rPr>
          <w:rFonts w:hint="eastAsia" w:eastAsia="宋体"/>
          <w:lang w:val="en-US" w:eastAsia="zh-CN"/>
        </w:rPr>
      </w:pPr>
      <w:r>
        <w:rPr>
          <w:rFonts w:hint="eastAsia" w:ascii="仿宋" w:hAnsi="仿宋" w:eastAsia="仿宋" w:cs="Times New Roman"/>
          <w:kern w:val="2"/>
          <w:sz w:val="24"/>
          <w:szCs w:val="24"/>
          <w:lang w:val="en-US" w:eastAsia="zh-CN"/>
        </w:rPr>
        <w:t>数据标准采用全行统一的【数据标准2.0（20200303）】进行建设。</w:t>
      </w:r>
    </w:p>
    <w:bookmarkEnd w:id="23"/>
    <w:bookmarkEnd w:id="24"/>
    <w:bookmarkEnd w:id="25"/>
    <w:bookmarkEnd w:id="26"/>
    <w:p>
      <w:pPr>
        <w:pStyle w:val="67"/>
        <w:numPr>
          <w:ilvl w:val="1"/>
          <w:numId w:val="3"/>
        </w:numPr>
        <w:spacing w:line="240" w:lineRule="auto"/>
        <w:ind w:firstLineChars="0"/>
        <w:outlineLvl w:val="1"/>
        <w:rPr>
          <w:rFonts w:ascii="仿宋" w:hAnsi="仿宋" w:eastAsia="仿宋"/>
        </w:rPr>
      </w:pPr>
      <w:bookmarkStart w:id="27" w:name="_Toc536532048"/>
      <w:bookmarkStart w:id="28" w:name="_Toc18852"/>
      <w:bookmarkStart w:id="29" w:name="_Toc2070480"/>
      <w:r>
        <w:rPr>
          <w:rFonts w:hint="eastAsia" w:ascii="仿宋" w:hAnsi="仿宋" w:eastAsia="仿宋"/>
        </w:rPr>
        <w:t>假设与约束</w:t>
      </w:r>
      <w:bookmarkEnd w:id="27"/>
      <w:bookmarkEnd w:id="28"/>
      <w:bookmarkEnd w:id="29"/>
      <w:bookmarkStart w:id="30" w:name="_Hlk9805263"/>
    </w:p>
    <w:p>
      <w:pPr>
        <w:pStyle w:val="63"/>
        <w:bidi w:val="0"/>
        <w:rPr>
          <w:rFonts w:hint="eastAsia" w:eastAsia="宋体"/>
          <w:lang w:val="en-US" w:eastAsia="zh-CN"/>
        </w:rPr>
      </w:pPr>
      <w:r>
        <w:rPr>
          <w:rFonts w:hint="eastAsia"/>
          <w:lang w:val="en-US" w:eastAsia="zh-CN"/>
        </w:rPr>
        <w:t>无</w:t>
      </w:r>
    </w:p>
    <w:bookmarkEnd w:id="30"/>
    <w:p>
      <w:pPr>
        <w:pStyle w:val="67"/>
        <w:numPr>
          <w:ilvl w:val="0"/>
          <w:numId w:val="3"/>
        </w:numPr>
        <w:spacing w:line="240" w:lineRule="auto"/>
        <w:ind w:firstLineChars="0"/>
        <w:outlineLvl w:val="0"/>
        <w:rPr>
          <w:rFonts w:ascii="仿宋" w:hAnsi="仿宋" w:eastAsia="仿宋" w:cs="黑体"/>
          <w:b/>
          <w:szCs w:val="24"/>
        </w:rPr>
      </w:pPr>
      <w:bookmarkStart w:id="31" w:name="_Toc367888736"/>
      <w:bookmarkStart w:id="32" w:name="_Toc10923"/>
      <w:bookmarkStart w:id="33" w:name="_Toc464052016"/>
      <w:bookmarkStart w:id="34" w:name="_Toc2070485"/>
      <w:bookmarkStart w:id="35" w:name="_Toc20022"/>
      <w:bookmarkStart w:id="36" w:name="_Toc15809"/>
      <w:bookmarkStart w:id="37" w:name="_Toc364067518"/>
      <w:bookmarkStart w:id="38" w:name="_Toc367888649"/>
      <w:r>
        <w:rPr>
          <w:rFonts w:hint="eastAsia" w:ascii="仿宋" w:hAnsi="仿宋" w:eastAsia="仿宋" w:cs="黑体"/>
          <w:b/>
          <w:szCs w:val="24"/>
        </w:rPr>
        <w:t>功能性</w:t>
      </w:r>
      <w:bookmarkEnd w:id="31"/>
      <w:bookmarkEnd w:id="32"/>
      <w:bookmarkEnd w:id="33"/>
      <w:bookmarkEnd w:id="34"/>
      <w:bookmarkEnd w:id="35"/>
      <w:bookmarkEnd w:id="36"/>
      <w:bookmarkEnd w:id="37"/>
      <w:bookmarkEnd w:id="38"/>
      <w:bookmarkStart w:id="39" w:name="_Toc364067519"/>
      <w:r>
        <w:rPr>
          <w:rFonts w:hint="eastAsia" w:ascii="仿宋" w:hAnsi="仿宋" w:eastAsia="仿宋" w:cs="黑体"/>
          <w:b/>
          <w:szCs w:val="24"/>
        </w:rPr>
        <w:t>需求</w:t>
      </w:r>
    </w:p>
    <w:bookmarkEnd w:id="39"/>
    <w:p>
      <w:pPr>
        <w:pStyle w:val="67"/>
        <w:numPr>
          <w:ilvl w:val="1"/>
          <w:numId w:val="3"/>
        </w:numPr>
        <w:spacing w:line="240" w:lineRule="auto"/>
        <w:ind w:firstLineChars="0"/>
        <w:outlineLvl w:val="1"/>
        <w:rPr>
          <w:rFonts w:hint="eastAsia" w:ascii="仿宋" w:hAnsi="仿宋" w:eastAsia="仿宋" w:cs="黑体"/>
          <w:szCs w:val="24"/>
        </w:rPr>
      </w:pPr>
      <w:bookmarkStart w:id="40" w:name="_Toc364067520"/>
      <w:bookmarkStart w:id="41" w:name="_Toc367888650"/>
      <w:bookmarkStart w:id="42" w:name="_Toc464052018"/>
      <w:bookmarkStart w:id="43" w:name="_Toc28872"/>
      <w:bookmarkStart w:id="44" w:name="_Toc4512"/>
      <w:bookmarkStart w:id="45" w:name="_Toc367888737"/>
      <w:bookmarkStart w:id="46" w:name="_Hlk9806541"/>
      <w:r>
        <w:rPr>
          <w:rFonts w:hint="eastAsia" w:ascii="仿宋" w:hAnsi="仿宋" w:eastAsia="仿宋" w:cs="黑体"/>
          <w:szCs w:val="24"/>
          <w:lang w:eastAsia="zh-CN"/>
        </w:rPr>
        <w:t>合规学习</w:t>
      </w:r>
    </w:p>
    <w:bookmarkEnd w:id="40"/>
    <w:bookmarkEnd w:id="41"/>
    <w:bookmarkEnd w:id="42"/>
    <w:bookmarkEnd w:id="43"/>
    <w:bookmarkEnd w:id="44"/>
    <w:bookmarkEnd w:id="45"/>
    <w:p>
      <w:pPr>
        <w:pStyle w:val="67"/>
        <w:numPr>
          <w:ilvl w:val="2"/>
          <w:numId w:val="3"/>
        </w:numPr>
        <w:spacing w:line="240" w:lineRule="auto"/>
        <w:ind w:firstLineChars="0"/>
        <w:outlineLvl w:val="2"/>
        <w:rPr>
          <w:rFonts w:ascii="仿宋" w:hAnsi="仿宋" w:eastAsia="仿宋"/>
          <w:b/>
          <w:bCs/>
          <w:szCs w:val="24"/>
        </w:rPr>
      </w:pPr>
      <w:bookmarkStart w:id="47" w:name="_Toc364067522"/>
      <w:bookmarkStart w:id="48" w:name="OLE_LINK3"/>
      <w:r>
        <w:rPr>
          <w:rFonts w:hint="eastAsia" w:ascii="仿宋" w:hAnsi="仿宋" w:eastAsia="仿宋" w:cs="黑体"/>
          <w:szCs w:val="24"/>
        </w:rPr>
        <w:t>业务流程</w:t>
      </w:r>
    </w:p>
    <w:p>
      <w:p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通过企业微信</w:t>
      </w:r>
      <w:r>
        <w:rPr>
          <w:rFonts w:hint="eastAsia" w:ascii="仿宋" w:hAnsi="仿宋" w:eastAsia="仿宋"/>
          <w:szCs w:val="24"/>
          <w:lang w:val="en-US" w:eastAsia="zh-CN"/>
        </w:rPr>
        <w:t>打开并登录</w:t>
      </w:r>
      <w:r>
        <w:rPr>
          <w:rFonts w:hint="eastAsia" w:ascii="仿宋" w:hAnsi="仿宋" w:eastAsia="仿宋"/>
          <w:szCs w:val="24"/>
          <w:lang w:eastAsia="zh-CN"/>
        </w:rPr>
        <w:t>合规学习</w:t>
      </w:r>
      <w:r>
        <w:rPr>
          <w:rFonts w:hint="eastAsia" w:ascii="仿宋" w:hAnsi="仿宋" w:eastAsia="仿宋"/>
          <w:szCs w:val="24"/>
          <w:lang w:val="en-US" w:eastAsia="zh-CN"/>
        </w:rPr>
        <w:t>小程序</w:t>
      </w:r>
      <w:r>
        <w:rPr>
          <w:rFonts w:hint="eastAsia" w:ascii="仿宋" w:hAnsi="仿宋" w:eastAsia="仿宋"/>
          <w:szCs w:val="24"/>
        </w:rPr>
        <w:t>,</w:t>
      </w:r>
      <w:r>
        <w:rPr>
          <w:rFonts w:hint="eastAsia" w:ascii="仿宋" w:hAnsi="仿宋" w:eastAsia="仿宋"/>
          <w:szCs w:val="24"/>
          <w:lang w:val="en-US" w:eastAsia="zh-CN"/>
        </w:rPr>
        <w:t>通过</w:t>
      </w:r>
      <w:r>
        <w:rPr>
          <w:rFonts w:hint="eastAsia" w:ascii="仿宋" w:hAnsi="仿宋" w:eastAsia="仿宋"/>
          <w:szCs w:val="24"/>
          <w:lang w:eastAsia="zh-CN"/>
        </w:rPr>
        <w:t>合规学习</w:t>
      </w:r>
      <w:r>
        <w:rPr>
          <w:rFonts w:hint="eastAsia" w:ascii="仿宋" w:hAnsi="仿宋" w:eastAsia="仿宋"/>
          <w:szCs w:val="24"/>
        </w:rPr>
        <w:t>进行外部监管法规、内部规章制度等合规知识的学习。</w:t>
      </w:r>
    </w:p>
    <w:p>
      <w:pPr>
        <w:pStyle w:val="67"/>
        <w:numPr>
          <w:ilvl w:val="3"/>
          <w:numId w:val="3"/>
        </w:numPr>
        <w:spacing w:line="240" w:lineRule="auto"/>
        <w:ind w:firstLineChars="0"/>
        <w:outlineLvl w:val="3"/>
        <w:rPr>
          <w:rFonts w:hint="eastAsia" w:ascii="仿宋" w:hAnsi="仿宋" w:eastAsia="仿宋" w:cs="黑体"/>
          <w:szCs w:val="24"/>
        </w:rPr>
      </w:pPr>
      <w:bookmarkStart w:id="49" w:name="_Toc364067524"/>
      <w:bookmarkStart w:id="50" w:name="OLE_LINK5"/>
      <w:bookmarkStart w:id="51" w:name="OLE_LINK4"/>
      <w:r>
        <w:rPr>
          <w:rFonts w:hint="eastAsia" w:ascii="仿宋" w:hAnsi="仿宋" w:eastAsia="仿宋" w:cs="黑体"/>
          <w:szCs w:val="24"/>
        </w:rPr>
        <w:t>流程处理过程</w:t>
      </w:r>
    </w:p>
    <w:bookmarkEnd w:id="47"/>
    <w:bookmarkEnd w:id="49"/>
    <w:p>
      <w:pPr>
        <w:pStyle w:val="67"/>
        <w:numPr>
          <w:ilvl w:val="3"/>
          <w:numId w:val="3"/>
        </w:numPr>
        <w:spacing w:line="240" w:lineRule="auto"/>
        <w:ind w:firstLineChars="0"/>
        <w:outlineLvl w:val="3"/>
        <w:rPr>
          <w:rFonts w:ascii="仿宋" w:hAnsi="仿宋" w:eastAsia="仿宋" w:cs="黑体"/>
          <w:szCs w:val="24"/>
        </w:rPr>
      </w:pPr>
      <w:bookmarkStart w:id="52" w:name="_Toc364067525"/>
      <w:bookmarkStart w:id="53" w:name="_Hlk1553835"/>
      <w:r>
        <w:rPr>
          <w:rFonts w:hint="eastAsia" w:ascii="仿宋" w:hAnsi="仿宋" w:eastAsia="仿宋" w:cs="黑体"/>
          <w:szCs w:val="24"/>
        </w:rPr>
        <w:t>流程处理规则</w:t>
      </w:r>
    </w:p>
    <w:p>
      <w:pPr>
        <w:adjustRightInd w:val="0"/>
        <w:snapToGrid w:val="0"/>
        <w:spacing w:line="240" w:lineRule="auto"/>
        <w:ind w:firstLine="480" w:firstLineChars="200"/>
        <w:rPr>
          <w:rFonts w:ascii="仿宋" w:hAnsi="仿宋" w:eastAsia="仿宋"/>
          <w:szCs w:val="24"/>
        </w:rPr>
      </w:pPr>
      <w:r>
        <w:rPr>
          <w:rFonts w:hint="eastAsia" w:ascii="仿宋" w:hAnsi="仿宋" w:eastAsia="仿宋"/>
          <w:szCs w:val="24"/>
          <w:lang w:val="en-US" w:eastAsia="zh-CN"/>
        </w:rPr>
        <w:t>登录</w:t>
      </w:r>
      <w:r>
        <w:rPr>
          <w:rFonts w:hint="eastAsia" w:ascii="仿宋" w:hAnsi="仿宋" w:eastAsia="仿宋"/>
          <w:szCs w:val="24"/>
        </w:rPr>
        <w:t>企业微信</w:t>
      </w:r>
      <w:r>
        <w:rPr>
          <w:rFonts w:hint="eastAsia" w:ascii="仿宋" w:hAnsi="仿宋" w:eastAsia="仿宋"/>
          <w:szCs w:val="24"/>
          <w:lang w:eastAsia="zh-CN"/>
        </w:rPr>
        <w:t>，</w:t>
      </w:r>
      <w:r>
        <w:rPr>
          <w:rFonts w:hint="eastAsia" w:ascii="仿宋" w:hAnsi="仿宋" w:eastAsia="仿宋"/>
          <w:szCs w:val="24"/>
          <w:lang w:val="en-US" w:eastAsia="zh-CN"/>
        </w:rPr>
        <w:t>在工作台打开</w:t>
      </w:r>
      <w:r>
        <w:rPr>
          <w:rFonts w:hint="eastAsia" w:ascii="仿宋" w:hAnsi="仿宋" w:eastAsia="仿宋"/>
          <w:szCs w:val="24"/>
          <w:lang w:eastAsia="zh-CN"/>
        </w:rPr>
        <w:t>合规学习</w:t>
      </w:r>
      <w:r>
        <w:rPr>
          <w:rFonts w:hint="eastAsia" w:ascii="仿宋" w:hAnsi="仿宋" w:eastAsia="仿宋"/>
          <w:szCs w:val="24"/>
          <w:lang w:val="en-US" w:eastAsia="zh-CN"/>
        </w:rPr>
        <w:t>小程序</w:t>
      </w:r>
      <w:r>
        <w:rPr>
          <w:rFonts w:hint="eastAsia" w:ascii="仿宋" w:hAnsi="仿宋" w:eastAsia="仿宋"/>
          <w:szCs w:val="24"/>
        </w:rPr>
        <w:t>。</w:t>
      </w:r>
    </w:p>
    <w:p>
      <w:pPr>
        <w:pStyle w:val="67"/>
        <w:numPr>
          <w:ilvl w:val="2"/>
          <w:numId w:val="3"/>
        </w:numPr>
        <w:spacing w:line="240" w:lineRule="auto"/>
        <w:ind w:firstLineChars="0"/>
        <w:outlineLvl w:val="2"/>
        <w:rPr>
          <w:rFonts w:hint="eastAsia" w:ascii="仿宋" w:hAnsi="仿宋" w:eastAsia="仿宋" w:cs="黑体"/>
          <w:szCs w:val="24"/>
        </w:rPr>
      </w:pPr>
      <w:r>
        <w:rPr>
          <w:rFonts w:hint="eastAsia" w:ascii="仿宋" w:hAnsi="仿宋" w:eastAsia="仿宋" w:cs="黑体"/>
          <w:szCs w:val="24"/>
        </w:rPr>
        <w:t>业务功能</w:t>
      </w:r>
    </w:p>
    <w:p>
      <w:pPr>
        <w:pStyle w:val="67"/>
        <w:numPr>
          <w:ilvl w:val="3"/>
          <w:numId w:val="3"/>
        </w:numPr>
        <w:spacing w:line="240" w:lineRule="auto"/>
        <w:ind w:firstLineChars="0"/>
        <w:outlineLvl w:val="3"/>
        <w:rPr>
          <w:rFonts w:ascii="仿宋" w:hAnsi="仿宋" w:eastAsia="仿宋" w:cs="黑体"/>
          <w:szCs w:val="24"/>
          <w:highlight w:val="yellow"/>
        </w:rPr>
      </w:pPr>
      <w:bookmarkStart w:id="54" w:name="_Hlk9806443"/>
      <w:r>
        <w:rPr>
          <w:rFonts w:hint="eastAsia" w:ascii="仿宋" w:hAnsi="仿宋" w:eastAsia="仿宋" w:cs="黑体"/>
          <w:szCs w:val="24"/>
          <w:highlight w:val="yellow"/>
          <w:lang w:eastAsia="zh-CN"/>
        </w:rPr>
        <w:t>合规学习</w:t>
      </w:r>
      <w:r>
        <w:rPr>
          <w:rFonts w:hint="eastAsia" w:ascii="仿宋" w:hAnsi="仿宋" w:eastAsia="仿宋" w:cs="黑体"/>
          <w:szCs w:val="24"/>
          <w:highlight w:val="yellow"/>
        </w:rPr>
        <w:t>-</w:t>
      </w:r>
      <w:r>
        <w:rPr>
          <w:rFonts w:hint="eastAsia" w:ascii="仿宋" w:hAnsi="仿宋" w:eastAsia="仿宋" w:cs="黑体"/>
          <w:szCs w:val="24"/>
          <w:highlight w:val="yellow"/>
          <w:lang w:val="en-US" w:eastAsia="zh-CN"/>
        </w:rPr>
        <w:t>主页</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lang w:val="en-US" w:eastAsia="zh-CN"/>
        </w:rPr>
        <w:t>主</w:t>
      </w:r>
      <w:r>
        <w:rPr>
          <w:rFonts w:hint="eastAsia" w:ascii="仿宋" w:hAnsi="仿宋" w:eastAsia="仿宋"/>
          <w:szCs w:val="24"/>
        </w:rPr>
        <w:t>页包括</w:t>
      </w:r>
      <w:r>
        <w:rPr>
          <w:rFonts w:hint="eastAsia" w:ascii="仿宋" w:hAnsi="仿宋" w:eastAsia="仿宋"/>
          <w:szCs w:val="24"/>
          <w:lang w:val="en-US" w:eastAsia="zh-CN"/>
        </w:rPr>
        <w:t>顶部导航栏的</w:t>
      </w:r>
      <w:r>
        <w:rPr>
          <w:rFonts w:hint="eastAsia" w:ascii="仿宋" w:hAnsi="仿宋" w:eastAsia="仿宋"/>
          <w:szCs w:val="24"/>
        </w:rPr>
        <w:t>搜索、积分、我的</w:t>
      </w:r>
      <w:r>
        <w:rPr>
          <w:rFonts w:hint="eastAsia" w:ascii="仿宋" w:hAnsi="仿宋" w:eastAsia="仿宋"/>
          <w:szCs w:val="24"/>
          <w:lang w:val="en-US" w:eastAsia="zh-CN"/>
        </w:rPr>
        <w:t>功能</w:t>
      </w:r>
      <w:r>
        <w:rPr>
          <w:rFonts w:hint="eastAsia" w:ascii="仿宋" w:hAnsi="仿宋" w:eastAsia="仿宋"/>
          <w:szCs w:val="24"/>
        </w:rPr>
        <w:t>；</w:t>
      </w:r>
      <w:r>
        <w:rPr>
          <w:rFonts w:hint="eastAsia" w:ascii="仿宋" w:hAnsi="仿宋" w:eastAsia="仿宋"/>
          <w:szCs w:val="24"/>
          <w:lang w:val="en-US" w:eastAsia="zh-CN"/>
        </w:rPr>
        <w:t>菜单栏的</w:t>
      </w:r>
      <w:r>
        <w:rPr>
          <w:rFonts w:hint="eastAsia" w:ascii="仿宋" w:hAnsi="仿宋" w:eastAsia="仿宋"/>
          <w:szCs w:val="24"/>
        </w:rPr>
        <w:t>推荐、监管动态、</w:t>
      </w:r>
      <w:r>
        <w:rPr>
          <w:rFonts w:hint="eastAsia" w:ascii="微软简仿宋" w:eastAsia="微软简仿宋"/>
          <w:sz w:val="24"/>
          <w:szCs w:val="24"/>
          <w:lang w:val="en-US" w:eastAsia="zh-CN"/>
        </w:rPr>
        <w:t>我要答题</w:t>
      </w:r>
      <w:r>
        <w:rPr>
          <w:rFonts w:hint="eastAsia" w:ascii="仿宋" w:hAnsi="仿宋" w:eastAsia="仿宋"/>
          <w:szCs w:val="24"/>
        </w:rPr>
        <w:t>、</w:t>
      </w:r>
      <w:r>
        <w:rPr>
          <w:rFonts w:hint="eastAsia" w:ascii="微软简仿宋" w:eastAsia="微软简仿宋"/>
          <w:sz w:val="24"/>
          <w:szCs w:val="24"/>
          <w:lang w:val="en-US" w:eastAsia="zh-CN"/>
        </w:rPr>
        <w:t>专项学习</w:t>
      </w:r>
      <w:r>
        <w:rPr>
          <w:rFonts w:hint="eastAsia" w:ascii="仿宋" w:hAnsi="仿宋" w:eastAsia="仿宋"/>
          <w:szCs w:val="24"/>
          <w:lang w:eastAsia="zh-CN"/>
        </w:rPr>
        <w:t>、</w:t>
      </w:r>
      <w:r>
        <w:rPr>
          <w:rFonts w:hint="eastAsia" w:ascii="仿宋" w:hAnsi="仿宋" w:eastAsia="仿宋"/>
          <w:szCs w:val="24"/>
          <w:lang w:val="en-US" w:eastAsia="zh-CN"/>
        </w:rPr>
        <w:t>排行榜功能</w:t>
      </w:r>
      <w:r>
        <w:rPr>
          <w:rFonts w:hint="eastAsia" w:ascii="仿宋" w:hAnsi="仿宋" w:eastAsia="仿宋"/>
          <w:szCs w:val="24"/>
        </w:rPr>
        <w:t>；</w:t>
      </w:r>
      <w:r>
        <w:rPr>
          <w:rFonts w:hint="eastAsia" w:ascii="仿宋" w:hAnsi="仿宋" w:eastAsia="仿宋"/>
          <w:szCs w:val="24"/>
          <w:lang w:val="en-US" w:eastAsia="zh-CN"/>
        </w:rPr>
        <w:t>底部导航栏的消息、图文、发布、视频、知识库功能。首页的推荐列表所推荐的</w:t>
      </w:r>
      <w:r>
        <w:rPr>
          <w:rFonts w:hint="eastAsia" w:ascii="仿宋" w:hAnsi="仿宋" w:eastAsia="仿宋"/>
          <w:szCs w:val="24"/>
        </w:rPr>
        <w:t>内容</w:t>
      </w:r>
      <w:r>
        <w:rPr>
          <w:rFonts w:hint="eastAsia" w:ascii="仿宋" w:hAnsi="仿宋" w:eastAsia="仿宋"/>
          <w:szCs w:val="24"/>
          <w:lang w:val="en-US" w:eastAsia="zh-CN"/>
        </w:rPr>
        <w:t>是合规图谱系统</w:t>
      </w:r>
      <w:r>
        <w:rPr>
          <w:rFonts w:hint="eastAsia" w:ascii="仿宋" w:hAnsi="仿宋" w:eastAsia="仿宋"/>
          <w:szCs w:val="24"/>
        </w:rPr>
        <w:t>根据</w:t>
      </w:r>
      <w:r>
        <w:rPr>
          <w:rFonts w:hint="eastAsia" w:ascii="仿宋" w:hAnsi="仿宋" w:eastAsia="仿宋"/>
          <w:szCs w:val="24"/>
          <w:lang w:val="en-US" w:eastAsia="zh-CN"/>
        </w:rPr>
        <w:t>登录用户的</w:t>
      </w:r>
      <w:r>
        <w:rPr>
          <w:rFonts w:hint="eastAsia" w:ascii="仿宋" w:hAnsi="仿宋" w:eastAsia="仿宋"/>
          <w:szCs w:val="24"/>
        </w:rPr>
        <w:t>人物画像</w:t>
      </w:r>
      <w:r>
        <w:rPr>
          <w:rFonts w:hint="eastAsia" w:ascii="仿宋" w:hAnsi="仿宋" w:eastAsia="仿宋"/>
          <w:szCs w:val="24"/>
          <w:lang w:eastAsia="zh-CN"/>
        </w:rPr>
        <w:t>、</w:t>
      </w:r>
      <w:r>
        <w:rPr>
          <w:rFonts w:hint="eastAsia" w:ascii="仿宋" w:hAnsi="仿宋" w:eastAsia="仿宋"/>
          <w:szCs w:val="24"/>
          <w:lang w:val="en-US" w:eastAsia="zh-CN"/>
        </w:rPr>
        <w:t>人物标签</w:t>
      </w:r>
      <w:r>
        <w:rPr>
          <w:rFonts w:hint="eastAsia" w:ascii="仿宋" w:hAnsi="仿宋" w:eastAsia="仿宋"/>
          <w:szCs w:val="24"/>
        </w:rPr>
        <w:t>推送</w:t>
      </w:r>
      <w:r>
        <w:rPr>
          <w:rFonts w:hint="eastAsia" w:ascii="仿宋" w:hAnsi="仿宋" w:eastAsia="仿宋"/>
          <w:szCs w:val="24"/>
          <w:lang w:val="en-US" w:eastAsia="zh-CN"/>
        </w:rPr>
        <w:t>的新闻、知识片段、法规、视频</w:t>
      </w:r>
      <w:r>
        <w:rPr>
          <w:rFonts w:hint="eastAsia" w:ascii="仿宋" w:hAnsi="仿宋" w:eastAsia="仿宋"/>
          <w:szCs w:val="24"/>
        </w:rPr>
        <w:t>。</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rPr>
          <w:rFonts w:hint="eastAsia" w:ascii="Helvetica Neue" w:hAnsi="Helvetica Neue" w:eastAsia="宋体" w:cs="Helvetica Neue"/>
          <w:color w:val="666666"/>
          <w:sz w:val="21"/>
          <w:szCs w:val="21"/>
          <w:shd w:val="clear" w:color="auto" w:fill="FFFFFF"/>
          <w:lang w:eastAsia="zh-CN"/>
        </w:rPr>
      </w:pPr>
      <w:r>
        <w:drawing>
          <wp:inline distT="0" distB="0" distL="114300" distR="114300">
            <wp:extent cx="2705735" cy="4749165"/>
            <wp:effectExtent l="0" t="0" r="0" b="0"/>
            <wp:docPr id="1"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44"/>
                    <pic:cNvPicPr>
                      <a:picLocks noChangeAspect="1"/>
                    </pic:cNvPicPr>
                  </pic:nvPicPr>
                  <pic:blipFill>
                    <a:blip r:embed="rId10"/>
                    <a:stretch>
                      <a:fillRect/>
                    </a:stretch>
                  </pic:blipFill>
                  <pic:spPr>
                    <a:xfrm>
                      <a:off x="0" y="0"/>
                      <a:ext cx="2705735" cy="4749165"/>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1.主页</w:t>
      </w:r>
      <w:r>
        <w:rPr>
          <w:rFonts w:hint="eastAsia" w:ascii="仿宋" w:hAnsi="仿宋" w:eastAsia="仿宋"/>
          <w:szCs w:val="24"/>
          <w:lang w:val="en-US" w:eastAsia="zh-CN"/>
        </w:rPr>
        <w:t>的</w:t>
      </w:r>
      <w:r>
        <w:rPr>
          <w:rFonts w:hint="eastAsia" w:ascii="仿宋" w:hAnsi="仿宋" w:eastAsia="仿宋"/>
          <w:szCs w:val="24"/>
        </w:rPr>
        <w:t>推荐内容</w:t>
      </w:r>
      <w:r>
        <w:rPr>
          <w:rFonts w:hint="eastAsia" w:ascii="仿宋" w:hAnsi="仿宋" w:eastAsia="仿宋"/>
          <w:szCs w:val="24"/>
          <w:lang w:val="en-US" w:eastAsia="zh-CN"/>
        </w:rPr>
        <w:t>包括</w:t>
      </w:r>
      <w:r>
        <w:rPr>
          <w:rFonts w:hint="eastAsia" w:ascii="仿宋" w:hAnsi="仿宋" w:eastAsia="仿宋" w:cs="Times New Roman"/>
          <w:sz w:val="24"/>
          <w:szCs w:val="24"/>
          <w:lang w:val="en-US" w:eastAsia="zh-CN"/>
        </w:rPr>
        <w:t>新闻、知识片段、法规（内规、外规）、视频</w:t>
      </w:r>
      <w:r>
        <w:rPr>
          <w:rFonts w:hint="eastAsia" w:ascii="仿宋" w:hAnsi="仿宋" w:eastAsia="仿宋"/>
          <w:szCs w:val="24"/>
        </w:rPr>
        <w:t>。</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2.根据用户姓名、机构、部门</w:t>
      </w:r>
      <w:r>
        <w:rPr>
          <w:rFonts w:hint="eastAsia" w:ascii="仿宋" w:hAnsi="仿宋" w:eastAsia="仿宋"/>
          <w:szCs w:val="24"/>
          <w:lang w:eastAsia="zh-CN"/>
        </w:rPr>
        <w:t>、</w:t>
      </w:r>
      <w:r>
        <w:rPr>
          <w:rFonts w:hint="eastAsia" w:ascii="仿宋" w:hAnsi="仿宋" w:eastAsia="仿宋"/>
          <w:szCs w:val="24"/>
          <w:lang w:val="en-US" w:eastAsia="zh-CN"/>
        </w:rPr>
        <w:t>岗位、用户标签</w:t>
      </w:r>
      <w:r>
        <w:rPr>
          <w:rFonts w:hint="eastAsia" w:ascii="仿宋" w:hAnsi="仿宋" w:eastAsia="仿宋"/>
          <w:szCs w:val="24"/>
        </w:rPr>
        <w:t>等人物画像信息进行智能推荐。</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3.知识片段推荐规则：</w:t>
      </w:r>
      <w:r>
        <w:rPr>
          <w:rFonts w:hint="eastAsia" w:ascii="仿宋" w:hAnsi="仿宋" w:eastAsia="仿宋"/>
          <w:szCs w:val="24"/>
          <w:lang w:val="en-US" w:eastAsia="zh-CN"/>
        </w:rPr>
        <w:t>同一篇制度或法规的知识片段只推荐尚未学习的1条知识片段，并且按照前后顺序进行推送</w:t>
      </w:r>
      <w:r>
        <w:rPr>
          <w:rFonts w:hint="eastAsia" w:ascii="仿宋" w:hAnsi="仿宋" w:eastAsia="仿宋"/>
          <w:szCs w:val="24"/>
        </w:rPr>
        <w:t>。</w:t>
      </w:r>
    </w:p>
    <w:p>
      <w:pPr>
        <w:numPr>
          <w:ilvl w:val="0"/>
          <w:numId w:val="4"/>
        </w:numPr>
        <w:adjustRightInd w:val="0"/>
        <w:snapToGrid w:val="0"/>
        <w:spacing w:line="240" w:lineRule="auto"/>
        <w:ind w:firstLine="480" w:firstLineChars="200"/>
        <w:rPr>
          <w:rFonts w:hint="eastAsia" w:ascii="仿宋" w:hAnsi="仿宋" w:eastAsia="仿宋"/>
        </w:rPr>
      </w:pPr>
      <w:r>
        <w:rPr>
          <w:rFonts w:hint="eastAsia" w:ascii="仿宋" w:hAnsi="仿宋" w:eastAsia="仿宋"/>
          <w:szCs w:val="24"/>
        </w:rPr>
        <w:t>知识片段的详情页</w:t>
      </w:r>
      <w:r>
        <w:rPr>
          <w:rFonts w:hint="eastAsia" w:ascii="仿宋" w:hAnsi="仿宋" w:eastAsia="仿宋"/>
          <w:szCs w:val="24"/>
          <w:lang w:val="en-US" w:eastAsia="zh-CN"/>
        </w:rPr>
        <w:t>面</w:t>
      </w:r>
      <w:r>
        <w:rPr>
          <w:rFonts w:hint="eastAsia" w:ascii="仿宋" w:hAnsi="仿宋" w:eastAsia="仿宋"/>
          <w:szCs w:val="24"/>
        </w:rPr>
        <w:t>，学习整</w:t>
      </w:r>
      <w:r>
        <w:rPr>
          <w:rFonts w:hint="eastAsia" w:ascii="仿宋" w:hAnsi="仿宋" w:eastAsia="仿宋"/>
          <w:szCs w:val="24"/>
          <w:lang w:val="en-US" w:eastAsia="zh-CN"/>
        </w:rPr>
        <w:t>篇</w:t>
      </w:r>
      <w:r>
        <w:rPr>
          <w:rFonts w:hint="eastAsia" w:ascii="仿宋" w:hAnsi="仿宋" w:eastAsia="仿宋"/>
          <w:szCs w:val="24"/>
        </w:rPr>
        <w:t>法规的所有知识片段，通过左右滑动切换知识片段</w:t>
      </w:r>
      <w:r>
        <w:rPr>
          <w:rFonts w:hint="eastAsia" w:ascii="仿宋" w:hAnsi="仿宋" w:eastAsia="仿宋"/>
        </w:rPr>
        <w:t>。</w:t>
      </w:r>
    </w:p>
    <w:p>
      <w:pPr>
        <w:numPr>
          <w:ilvl w:val="0"/>
          <w:numId w:val="4"/>
        </w:numPr>
        <w:adjustRightInd w:val="0"/>
        <w:snapToGrid w:val="0"/>
        <w:spacing w:line="240" w:lineRule="auto"/>
        <w:ind w:firstLine="480" w:firstLineChars="200"/>
        <w:rPr>
          <w:rFonts w:hint="eastAsia" w:ascii="仿宋" w:hAnsi="仿宋" w:eastAsia="仿宋"/>
        </w:rPr>
      </w:pPr>
      <w:r>
        <w:rPr>
          <w:rFonts w:hint="eastAsia" w:ascii="仿宋" w:hAnsi="仿宋" w:eastAsia="仿宋"/>
          <w:szCs w:val="24"/>
          <w:lang w:val="en-US" w:eastAsia="zh-CN"/>
        </w:rPr>
        <w:t>同一篇制度或法规</w:t>
      </w:r>
      <w:r>
        <w:rPr>
          <w:rFonts w:hint="eastAsia" w:ascii="仿宋" w:hAnsi="仿宋" w:eastAsia="仿宋"/>
          <w:lang w:val="en-US" w:eastAsia="zh-CN"/>
        </w:rPr>
        <w:t>全部学习完成后</w:t>
      </w:r>
      <w:r>
        <w:rPr>
          <w:rFonts w:hint="eastAsia" w:ascii="仿宋" w:hAnsi="仿宋" w:eastAsia="仿宋"/>
        </w:rPr>
        <w:t>，再推送</w:t>
      </w:r>
      <w:r>
        <w:rPr>
          <w:rFonts w:hint="eastAsia" w:ascii="仿宋" w:hAnsi="仿宋" w:eastAsia="仿宋"/>
          <w:lang w:val="en-US" w:eastAsia="zh-CN"/>
        </w:rPr>
        <w:t>新的</w:t>
      </w:r>
      <w:r>
        <w:rPr>
          <w:rFonts w:hint="eastAsia" w:ascii="仿宋" w:hAnsi="仿宋" w:eastAsia="仿宋"/>
          <w:szCs w:val="24"/>
          <w:lang w:val="en-US" w:eastAsia="zh-CN"/>
        </w:rPr>
        <w:t>制度或法规</w:t>
      </w:r>
      <w:r>
        <w:rPr>
          <w:rFonts w:hint="eastAsia" w:ascii="仿宋" w:hAnsi="仿宋" w:eastAsia="仿宋"/>
        </w:rPr>
        <w:t>。</w:t>
      </w:r>
    </w:p>
    <w:p>
      <w:pPr>
        <w:numPr>
          <w:ilvl w:val="0"/>
          <w:numId w:val="4"/>
        </w:numPr>
        <w:adjustRightInd w:val="0"/>
        <w:snapToGrid w:val="0"/>
        <w:spacing w:line="240" w:lineRule="auto"/>
        <w:ind w:firstLine="480" w:firstLineChars="200"/>
        <w:rPr>
          <w:rFonts w:hint="eastAsia" w:ascii="仿宋" w:hAnsi="仿宋" w:eastAsia="仿宋"/>
        </w:rPr>
      </w:pPr>
      <w:r>
        <w:rPr>
          <w:rFonts w:hint="eastAsia" w:ascii="仿宋" w:hAnsi="仿宋" w:eastAsia="仿宋"/>
          <w:lang w:val="en-US" w:eastAsia="zh-CN"/>
        </w:rPr>
        <w:t>首页推荐的都是该用户没学习完的内容。</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cs="Times New Roman"/>
          <w:szCs w:val="24"/>
        </w:rPr>
      </w:pPr>
      <w:r>
        <w:rPr>
          <w:rFonts w:hint="eastAsia" w:ascii="仿宋" w:hAnsi="仿宋" w:eastAsia="仿宋" w:cs="Times New Roman"/>
          <w:szCs w:val="24"/>
          <w:lang w:val="en-US" w:eastAsia="zh-CN"/>
        </w:rPr>
        <w:t>无</w:t>
      </w:r>
    </w:p>
    <w:p>
      <w:pPr>
        <w:pStyle w:val="67"/>
        <w:numPr>
          <w:ilvl w:val="3"/>
          <w:numId w:val="3"/>
        </w:numPr>
        <w:spacing w:line="240" w:lineRule="auto"/>
        <w:ind w:firstLineChars="0"/>
        <w:outlineLvl w:val="3"/>
        <w:rPr>
          <w:rFonts w:hint="eastAsia" w:ascii="仿宋" w:hAnsi="仿宋" w:eastAsia="仿宋" w:cs="黑体"/>
          <w:szCs w:val="24"/>
          <w:highlight w:val="yellow"/>
        </w:rPr>
      </w:pPr>
      <w:r>
        <w:rPr>
          <w:rFonts w:hint="eastAsia" w:ascii="仿宋" w:hAnsi="仿宋" w:eastAsia="仿宋" w:cs="黑体"/>
          <w:szCs w:val="24"/>
          <w:highlight w:val="yellow"/>
          <w:lang w:eastAsia="zh-CN"/>
        </w:rPr>
        <w:t>合规学习</w:t>
      </w:r>
      <w:r>
        <w:rPr>
          <w:rFonts w:hint="eastAsia" w:ascii="仿宋" w:hAnsi="仿宋" w:eastAsia="仿宋" w:cs="黑体"/>
          <w:szCs w:val="24"/>
          <w:highlight w:val="yellow"/>
        </w:rPr>
        <w:t>-</w:t>
      </w:r>
      <w:r>
        <w:rPr>
          <w:rFonts w:hint="eastAsia" w:ascii="仿宋" w:hAnsi="仿宋" w:eastAsia="仿宋" w:cs="黑体"/>
          <w:szCs w:val="24"/>
          <w:highlight w:val="yellow"/>
          <w:lang w:val="en-US" w:eastAsia="zh-CN"/>
        </w:rPr>
        <w:t>图文</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lang w:val="en-US" w:eastAsia="zh-CN"/>
        </w:rPr>
        <w:t>图文提供自动播放知识片段的功能，支持上下滑动切换不同的制度/法规，支持左右滑动或者左右自动切换知识片段</w:t>
      </w:r>
      <w:r>
        <w:rPr>
          <w:rFonts w:hint="eastAsia" w:ascii="仿宋" w:hAnsi="仿宋" w:eastAsia="仿宋"/>
          <w:szCs w:val="24"/>
        </w:rPr>
        <w:t>。</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pPr>
      <w:r>
        <w:drawing>
          <wp:inline distT="0" distB="0" distL="114300" distR="114300">
            <wp:extent cx="2730500" cy="5226050"/>
            <wp:effectExtent l="0" t="0" r="0" b="0"/>
            <wp:docPr id="2"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45"/>
                    <pic:cNvPicPr>
                      <a:picLocks noChangeAspect="1"/>
                    </pic:cNvPicPr>
                  </pic:nvPicPr>
                  <pic:blipFill>
                    <a:blip r:embed="rId11"/>
                    <a:stretch>
                      <a:fillRect/>
                    </a:stretch>
                  </pic:blipFill>
                  <pic:spPr>
                    <a:xfrm>
                      <a:off x="0" y="0"/>
                      <a:ext cx="2730500" cy="5226050"/>
                    </a:xfrm>
                    <a:prstGeom prst="rect">
                      <a:avLst/>
                    </a:prstGeom>
                    <a:noFill/>
                    <a:ln>
                      <a:noFill/>
                    </a:ln>
                  </pic:spPr>
                </pic:pic>
              </a:graphicData>
            </a:graphic>
          </wp:inline>
        </w:drawing>
      </w:r>
    </w:p>
    <w:p>
      <w:pPr>
        <w:pStyle w:val="23"/>
        <w:shd w:val="clear" w:color="auto" w:fill="FFFFFF"/>
        <w:spacing w:before="0" w:beforeAutospacing="0" w:after="156" w:afterAutospacing="0"/>
        <w:jc w:val="center"/>
      </w:pPr>
      <w:r>
        <w:drawing>
          <wp:inline distT="0" distB="0" distL="114300" distR="114300">
            <wp:extent cx="2711450" cy="5226050"/>
            <wp:effectExtent l="0" t="0" r="0" b="0"/>
            <wp:docPr id="3"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46"/>
                    <pic:cNvPicPr>
                      <a:picLocks noChangeAspect="1"/>
                    </pic:cNvPicPr>
                  </pic:nvPicPr>
                  <pic:blipFill>
                    <a:blip r:embed="rId12"/>
                    <a:stretch>
                      <a:fillRect/>
                    </a:stretch>
                  </pic:blipFill>
                  <pic:spPr>
                    <a:xfrm>
                      <a:off x="0" y="0"/>
                      <a:ext cx="2711450" cy="5226050"/>
                    </a:xfrm>
                    <a:prstGeom prst="rect">
                      <a:avLst/>
                    </a:prstGeom>
                    <a:noFill/>
                    <a:ln>
                      <a:noFill/>
                    </a:ln>
                  </pic:spPr>
                </pic:pic>
              </a:graphicData>
            </a:graphic>
          </wp:inline>
        </w:drawing>
      </w:r>
    </w:p>
    <w:p>
      <w:pPr>
        <w:pStyle w:val="23"/>
        <w:shd w:val="clear" w:color="auto" w:fill="FFFFFF"/>
        <w:spacing w:before="0" w:beforeAutospacing="0" w:after="156" w:afterAutospacing="0"/>
        <w:jc w:val="center"/>
      </w:pPr>
      <w:r>
        <w:drawing>
          <wp:inline distT="0" distB="0" distL="114300" distR="114300">
            <wp:extent cx="4483735" cy="2821305"/>
            <wp:effectExtent l="0" t="0" r="0" b="0"/>
            <wp:docPr id="4"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73"/>
                    <pic:cNvPicPr>
                      <a:picLocks noChangeAspect="1"/>
                    </pic:cNvPicPr>
                  </pic:nvPicPr>
                  <pic:blipFill>
                    <a:blip r:embed="rId13"/>
                    <a:stretch>
                      <a:fillRect/>
                    </a:stretch>
                  </pic:blipFill>
                  <pic:spPr>
                    <a:xfrm>
                      <a:off x="0" y="0"/>
                      <a:ext cx="4483735" cy="2821305"/>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5"/>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lang w:val="en-US" w:eastAsia="zh-CN"/>
        </w:rPr>
        <w:t>图文内容来源</w:t>
      </w:r>
      <w:r>
        <w:rPr>
          <w:rFonts w:hint="eastAsia" w:ascii="仿宋" w:hAnsi="仿宋" w:eastAsia="仿宋"/>
          <w:szCs w:val="24"/>
        </w:rPr>
        <w:t>：</w:t>
      </w:r>
      <w:r>
        <w:rPr>
          <w:rFonts w:hint="eastAsia" w:ascii="仿宋" w:hAnsi="仿宋" w:eastAsia="仿宋"/>
          <w:szCs w:val="24"/>
          <w:lang w:val="en-US" w:eastAsia="zh-CN"/>
        </w:rPr>
        <w:t>后台上传图片、音乐，系统自动生成图文并根据用户属性匹配相应知识片段进行播放</w:t>
      </w:r>
      <w:r>
        <w:rPr>
          <w:rFonts w:hint="eastAsia" w:ascii="仿宋" w:hAnsi="仿宋" w:eastAsia="仿宋"/>
          <w:szCs w:val="24"/>
        </w:rPr>
        <w:t>。</w:t>
      </w:r>
    </w:p>
    <w:p>
      <w:pPr>
        <w:numPr>
          <w:ilvl w:val="0"/>
          <w:numId w:val="5"/>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lang w:val="en-US" w:eastAsia="zh-CN"/>
        </w:rPr>
        <w:t>支持</w:t>
      </w:r>
      <w:r>
        <w:rPr>
          <w:rFonts w:hint="eastAsia" w:ascii="仿宋" w:hAnsi="仿宋" w:eastAsia="仿宋"/>
          <w:szCs w:val="24"/>
        </w:rPr>
        <w:t>上下滑动切换不同</w:t>
      </w:r>
      <w:r>
        <w:rPr>
          <w:rFonts w:hint="eastAsia" w:ascii="仿宋" w:hAnsi="仿宋" w:eastAsia="仿宋"/>
          <w:szCs w:val="24"/>
          <w:lang w:val="en-US" w:eastAsia="zh-CN"/>
        </w:rPr>
        <w:t>法规</w:t>
      </w:r>
      <w:r>
        <w:rPr>
          <w:rFonts w:hint="eastAsia" w:ascii="仿宋" w:hAnsi="仿宋" w:eastAsia="仿宋"/>
          <w:szCs w:val="24"/>
        </w:rPr>
        <w:t>。</w:t>
      </w:r>
    </w:p>
    <w:p>
      <w:pPr>
        <w:numPr>
          <w:ilvl w:val="0"/>
          <w:numId w:val="5"/>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lang w:val="en-US" w:eastAsia="zh-CN"/>
        </w:rPr>
        <w:t>支持左右滑动切换不同的知识片段。</w:t>
      </w:r>
    </w:p>
    <w:p>
      <w:pPr>
        <w:numPr>
          <w:ilvl w:val="0"/>
          <w:numId w:val="5"/>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根据用户姓名、机构、部门</w:t>
      </w:r>
      <w:r>
        <w:rPr>
          <w:rFonts w:hint="eastAsia" w:ascii="仿宋" w:hAnsi="仿宋" w:eastAsia="仿宋"/>
          <w:szCs w:val="24"/>
          <w:lang w:eastAsia="zh-CN"/>
        </w:rPr>
        <w:t>、</w:t>
      </w:r>
      <w:r>
        <w:rPr>
          <w:rFonts w:hint="eastAsia" w:ascii="仿宋" w:hAnsi="仿宋" w:eastAsia="仿宋"/>
          <w:szCs w:val="24"/>
          <w:lang w:val="en-US" w:eastAsia="zh-CN"/>
        </w:rPr>
        <w:t>标签</w:t>
      </w:r>
      <w:r>
        <w:rPr>
          <w:rFonts w:hint="eastAsia" w:ascii="仿宋" w:hAnsi="仿宋" w:eastAsia="仿宋"/>
          <w:szCs w:val="24"/>
        </w:rPr>
        <w:t>等人物画像信息进行智能推荐。</w:t>
      </w:r>
    </w:p>
    <w:p>
      <w:pPr>
        <w:numPr>
          <w:ilvl w:val="0"/>
          <w:numId w:val="5"/>
        </w:numPr>
        <w:adjustRightInd w:val="0"/>
        <w:snapToGrid w:val="0"/>
        <w:spacing w:line="240" w:lineRule="auto"/>
        <w:ind w:firstLine="480" w:firstLineChars="200"/>
        <w:rPr>
          <w:rFonts w:hint="eastAsia" w:ascii="仿宋" w:hAnsi="仿宋" w:eastAsia="仿宋"/>
        </w:rPr>
      </w:pPr>
      <w:r>
        <w:rPr>
          <w:rFonts w:hint="eastAsia" w:ascii="仿宋" w:hAnsi="仿宋" w:eastAsia="仿宋" w:cs="Times New Roman"/>
          <w:szCs w:val="24"/>
          <w:lang w:val="en-US" w:eastAsia="zh-CN"/>
        </w:rPr>
        <w:t>系统只有在用户</w:t>
      </w:r>
      <w:r>
        <w:rPr>
          <w:rFonts w:hint="eastAsia" w:ascii="仿宋" w:hAnsi="仿宋" w:eastAsia="仿宋" w:cs="Times New Roman"/>
          <w:szCs w:val="24"/>
        </w:rPr>
        <w:t>同一篇制度或法规</w:t>
      </w:r>
      <w:r>
        <w:rPr>
          <w:rFonts w:hint="eastAsia" w:ascii="仿宋" w:hAnsi="仿宋" w:eastAsia="仿宋"/>
        </w:rPr>
        <w:t>学习</w:t>
      </w:r>
      <w:r>
        <w:rPr>
          <w:rFonts w:hint="eastAsia" w:ascii="仿宋" w:hAnsi="仿宋" w:eastAsia="仿宋"/>
          <w:lang w:val="en-US" w:eastAsia="zh-CN"/>
        </w:rPr>
        <w:t>完</w:t>
      </w:r>
      <w:r>
        <w:rPr>
          <w:rFonts w:hint="eastAsia" w:ascii="仿宋" w:hAnsi="仿宋" w:eastAsia="仿宋"/>
        </w:rPr>
        <w:t>后，</w:t>
      </w:r>
      <w:r>
        <w:rPr>
          <w:rFonts w:hint="eastAsia" w:ascii="仿宋" w:hAnsi="仿宋" w:eastAsia="仿宋"/>
          <w:lang w:val="en-US" w:eastAsia="zh-CN"/>
        </w:rPr>
        <w:t>才</w:t>
      </w:r>
      <w:r>
        <w:rPr>
          <w:rFonts w:hint="eastAsia" w:ascii="仿宋" w:hAnsi="仿宋" w:eastAsia="仿宋"/>
        </w:rPr>
        <w:t>主动推送另</w:t>
      </w:r>
      <w:r>
        <w:rPr>
          <w:rFonts w:hint="eastAsia" w:ascii="仿宋" w:hAnsi="仿宋" w:eastAsia="仿宋" w:cs="Times New Roman"/>
          <w:szCs w:val="24"/>
        </w:rPr>
        <w:t>一篇制度或法规</w:t>
      </w:r>
      <w:r>
        <w:rPr>
          <w:rFonts w:hint="eastAsia" w:ascii="仿宋" w:hAnsi="仿宋" w:eastAsia="仿宋"/>
        </w:rPr>
        <w:t>。</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rPr>
      </w:pPr>
      <w:r>
        <w:rPr>
          <w:rFonts w:hint="eastAsia" w:ascii="仿宋" w:hAnsi="仿宋" w:eastAsia="仿宋" w:cs="Times New Roman"/>
          <w:szCs w:val="24"/>
          <w:lang w:val="en-US" w:eastAsia="zh-CN"/>
        </w:rPr>
        <w:t>无</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Times New Roman"/>
          <w:szCs w:val="24"/>
        </w:rPr>
        <w:t>制度或法规</w:t>
      </w:r>
      <w:r>
        <w:rPr>
          <w:rFonts w:hint="eastAsia" w:ascii="仿宋" w:hAnsi="仿宋" w:eastAsia="仿宋" w:cs="黑体"/>
          <w:szCs w:val="24"/>
          <w:highlight w:val="yellow"/>
        </w:rPr>
        <w:t>详情页</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lang w:val="en-US" w:eastAsia="zh-CN"/>
        </w:rPr>
        <w:t>详情页包括全文形式的详情页及知识片段形式的详情页</w:t>
      </w:r>
      <w:r>
        <w:rPr>
          <w:rFonts w:hint="eastAsia" w:ascii="仿宋" w:hAnsi="仿宋" w:eastAsia="仿宋"/>
          <w:szCs w:val="24"/>
        </w:rPr>
        <w:t>。</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pPr>
      <w:r>
        <w:drawing>
          <wp:inline distT="0" distB="0" distL="114300" distR="114300">
            <wp:extent cx="2711450" cy="4502150"/>
            <wp:effectExtent l="0" t="0" r="0" b="0"/>
            <wp:docPr id="5"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74"/>
                    <pic:cNvPicPr>
                      <a:picLocks noChangeAspect="1"/>
                    </pic:cNvPicPr>
                  </pic:nvPicPr>
                  <pic:blipFill>
                    <a:blip r:embed="rId14"/>
                    <a:stretch>
                      <a:fillRect/>
                    </a:stretch>
                  </pic:blipFill>
                  <pic:spPr>
                    <a:xfrm>
                      <a:off x="0" y="0"/>
                      <a:ext cx="2711450" cy="4502150"/>
                    </a:xfrm>
                    <a:prstGeom prst="rect">
                      <a:avLst/>
                    </a:prstGeom>
                    <a:noFill/>
                    <a:ln>
                      <a:noFill/>
                    </a:ln>
                  </pic:spPr>
                </pic:pic>
              </a:graphicData>
            </a:graphic>
          </wp:inline>
        </w:drawing>
      </w:r>
    </w:p>
    <w:p>
      <w:pPr>
        <w:pStyle w:val="23"/>
        <w:shd w:val="clear" w:color="auto" w:fill="FFFFFF"/>
        <w:spacing w:before="0" w:beforeAutospacing="0" w:after="156" w:afterAutospacing="0"/>
        <w:jc w:val="center"/>
        <w:rPr>
          <w:rFonts w:hint="default" w:eastAsia="宋体"/>
          <w:lang w:val="en-US" w:eastAsia="zh-CN"/>
        </w:rPr>
      </w:pPr>
      <w:r>
        <w:rPr>
          <w:rFonts w:hint="eastAsia"/>
          <w:lang w:val="en-US" w:eastAsia="zh-CN"/>
        </w:rPr>
        <w:t>图文/全文字详情-无章节</w:t>
      </w:r>
    </w:p>
    <w:p>
      <w:pPr>
        <w:pStyle w:val="23"/>
        <w:shd w:val="clear" w:color="auto" w:fill="FFFFFF"/>
        <w:spacing w:before="0" w:beforeAutospacing="0" w:after="156" w:afterAutospacing="0"/>
        <w:jc w:val="center"/>
      </w:pPr>
      <w:r>
        <w:drawing>
          <wp:inline distT="0" distB="0" distL="114300" distR="114300">
            <wp:extent cx="2711450" cy="4552950"/>
            <wp:effectExtent l="0" t="0" r="0" b="0"/>
            <wp:docPr id="6"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91"/>
                    <pic:cNvPicPr>
                      <a:picLocks noChangeAspect="1"/>
                    </pic:cNvPicPr>
                  </pic:nvPicPr>
                  <pic:blipFill>
                    <a:blip r:embed="rId15"/>
                    <a:stretch>
                      <a:fillRect/>
                    </a:stretch>
                  </pic:blipFill>
                  <pic:spPr>
                    <a:xfrm>
                      <a:off x="0" y="0"/>
                      <a:ext cx="2711450" cy="4552950"/>
                    </a:xfrm>
                    <a:prstGeom prst="rect">
                      <a:avLst/>
                    </a:prstGeom>
                    <a:noFill/>
                    <a:ln>
                      <a:noFill/>
                    </a:ln>
                  </pic:spPr>
                </pic:pic>
              </a:graphicData>
            </a:graphic>
          </wp:inline>
        </w:drawing>
      </w:r>
    </w:p>
    <w:p>
      <w:pPr>
        <w:pStyle w:val="23"/>
        <w:shd w:val="clear" w:color="auto" w:fill="FFFFFF"/>
        <w:spacing w:before="0" w:beforeAutospacing="0" w:after="156" w:afterAutospacing="0"/>
        <w:jc w:val="center"/>
        <w:rPr>
          <w:rFonts w:hint="eastAsia" w:ascii="Helvetica Neue" w:hAnsi="Helvetica Neue" w:cs="Helvetica Neue"/>
          <w:color w:val="666666"/>
          <w:sz w:val="21"/>
          <w:szCs w:val="21"/>
          <w:shd w:val="clear" w:color="auto" w:fill="FFFFFF"/>
        </w:rPr>
      </w:pPr>
      <w:r>
        <w:rPr>
          <w:rFonts w:hint="eastAsia"/>
          <w:lang w:val="en-US" w:eastAsia="zh-CN"/>
        </w:rPr>
        <w:t>知识片段-有章节</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6"/>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详情页</w:t>
      </w:r>
      <w:r>
        <w:rPr>
          <w:rFonts w:hint="eastAsia" w:ascii="仿宋" w:hAnsi="仿宋" w:eastAsia="仿宋"/>
          <w:szCs w:val="24"/>
          <w:lang w:val="en-US" w:eastAsia="zh-CN"/>
        </w:rPr>
        <w:t>包含播报、点赞、收藏功能。</w:t>
      </w:r>
    </w:p>
    <w:p>
      <w:pPr>
        <w:numPr>
          <w:ilvl w:val="0"/>
          <w:numId w:val="6"/>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lang w:val="en-US" w:eastAsia="zh-CN"/>
        </w:rPr>
        <w:t>详情页包含两种形式：有章节和无章节，见上图</w:t>
      </w:r>
      <w:r>
        <w:rPr>
          <w:rFonts w:hint="eastAsia" w:ascii="仿宋" w:hAnsi="仿宋" w:eastAsia="仿宋"/>
          <w:szCs w:val="24"/>
        </w:rPr>
        <w:t>。</w:t>
      </w:r>
    </w:p>
    <w:p>
      <w:pPr>
        <w:numPr>
          <w:ilvl w:val="0"/>
          <w:numId w:val="6"/>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点赞</w:t>
      </w:r>
      <w:r>
        <w:rPr>
          <w:rFonts w:hint="eastAsia" w:ascii="仿宋" w:hAnsi="仿宋" w:eastAsia="仿宋"/>
          <w:szCs w:val="24"/>
          <w:lang w:eastAsia="zh-CN"/>
        </w:rPr>
        <w:t>、</w:t>
      </w:r>
      <w:r>
        <w:rPr>
          <w:rFonts w:hint="eastAsia" w:ascii="仿宋" w:hAnsi="仿宋" w:eastAsia="仿宋"/>
          <w:szCs w:val="24"/>
          <w:lang w:val="en-US" w:eastAsia="zh-CN"/>
        </w:rPr>
        <w:t>收藏</w:t>
      </w:r>
      <w:r>
        <w:rPr>
          <w:rFonts w:hint="eastAsia" w:ascii="仿宋" w:hAnsi="仿宋" w:eastAsia="仿宋"/>
          <w:szCs w:val="24"/>
        </w:rPr>
        <w:t>支持取消。</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cs="Times New Roman"/>
          <w:szCs w:val="24"/>
        </w:rPr>
      </w:pPr>
      <w:r>
        <w:rPr>
          <w:rFonts w:hint="eastAsia" w:ascii="仿宋" w:hAnsi="仿宋" w:eastAsia="仿宋" w:cs="Times New Roman"/>
          <w:szCs w:val="24"/>
          <w:lang w:val="en-US" w:eastAsia="zh-CN"/>
        </w:rPr>
        <w:t>无</w:t>
      </w:r>
    </w:p>
    <w:p>
      <w:pPr>
        <w:numPr>
          <w:ilvl w:val="0"/>
          <w:numId w:val="0"/>
        </w:numPr>
        <w:adjustRightInd w:val="0"/>
        <w:snapToGrid w:val="0"/>
        <w:spacing w:line="240" w:lineRule="auto"/>
        <w:ind w:firstLine="0" w:firstLineChars="0"/>
        <w:rPr>
          <w:rFonts w:hint="eastAsia" w:ascii="仿宋" w:hAnsi="仿宋" w:eastAsia="仿宋"/>
          <w:szCs w:val="24"/>
        </w:rPr>
      </w:pP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主页-积分</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主页</w:t>
      </w:r>
      <w:r>
        <w:rPr>
          <w:rFonts w:hint="eastAsia" w:ascii="仿宋" w:hAnsi="仿宋" w:eastAsia="仿宋"/>
          <w:szCs w:val="24"/>
          <w:lang w:val="en-US" w:eastAsia="zh-CN"/>
        </w:rPr>
        <w:t>提供</w:t>
      </w:r>
      <w:r>
        <w:rPr>
          <w:rFonts w:hint="eastAsia" w:ascii="仿宋" w:hAnsi="仿宋" w:eastAsia="仿宋"/>
          <w:szCs w:val="24"/>
        </w:rPr>
        <w:t>积分</w:t>
      </w:r>
      <w:r>
        <w:rPr>
          <w:rFonts w:hint="eastAsia" w:ascii="仿宋" w:hAnsi="仿宋" w:eastAsia="仿宋"/>
          <w:szCs w:val="24"/>
          <w:lang w:val="en-US" w:eastAsia="zh-CN"/>
        </w:rPr>
        <w:t>查询入口，用户可查看自己的积分情况</w:t>
      </w:r>
      <w:r>
        <w:rPr>
          <w:rFonts w:hint="eastAsia" w:ascii="仿宋" w:hAnsi="仿宋" w:eastAsia="仿宋"/>
          <w:szCs w:val="24"/>
        </w:rPr>
        <w:t>。</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rPr>
          <w:rFonts w:hint="eastAsia" w:ascii="Helvetica Neue" w:hAnsi="Helvetica Neue" w:cs="Helvetica Neue"/>
          <w:color w:val="666666"/>
          <w:sz w:val="21"/>
          <w:szCs w:val="21"/>
          <w:shd w:val="clear" w:color="auto" w:fill="FFFFFF"/>
        </w:rPr>
      </w:pPr>
      <w:r>
        <w:drawing>
          <wp:inline distT="0" distB="0" distL="114300" distR="114300">
            <wp:extent cx="2825750" cy="5105400"/>
            <wp:effectExtent l="0" t="0" r="0" b="0"/>
            <wp:docPr id="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47"/>
                    <pic:cNvPicPr>
                      <a:picLocks noChangeAspect="1"/>
                    </pic:cNvPicPr>
                  </pic:nvPicPr>
                  <pic:blipFill>
                    <a:blip r:embed="rId16"/>
                    <a:stretch>
                      <a:fillRect/>
                    </a:stretch>
                  </pic:blipFill>
                  <pic:spPr>
                    <a:xfrm>
                      <a:off x="0" y="0"/>
                      <a:ext cx="2825750" cy="5105400"/>
                    </a:xfrm>
                    <a:prstGeom prst="rect">
                      <a:avLst/>
                    </a:prstGeom>
                    <a:noFill/>
                    <a:ln>
                      <a:noFill/>
                    </a:ln>
                  </pic:spPr>
                </pic:pic>
              </a:graphicData>
            </a:graphic>
          </wp:inline>
        </w:drawing>
      </w:r>
    </w:p>
    <w:p>
      <w:pPr>
        <w:pStyle w:val="23"/>
        <w:shd w:val="clear" w:color="auto" w:fill="FFFFFF"/>
        <w:spacing w:before="0" w:beforeAutospacing="0" w:after="156" w:afterAutospacing="0"/>
        <w:jc w:val="center"/>
        <w:rPr>
          <w:rFonts w:hint="eastAsia" w:ascii="Helvetica Neue" w:hAnsi="Helvetica Neue" w:cs="Helvetica Neue"/>
          <w:color w:val="666666"/>
          <w:sz w:val="21"/>
          <w:szCs w:val="21"/>
          <w:shd w:val="clear" w:color="auto" w:fill="FFFFFF"/>
        </w:rPr>
      </w:pPr>
    </w:p>
    <w:p>
      <w:pPr>
        <w:pStyle w:val="23"/>
        <w:shd w:val="clear" w:color="auto" w:fill="FFFFFF"/>
        <w:spacing w:before="0" w:beforeAutospacing="0" w:after="156" w:afterAutospacing="0"/>
        <w:jc w:val="center"/>
        <w:rPr>
          <w:rFonts w:hint="eastAsia" w:ascii="Helvetica Neue" w:hAnsi="Helvetica Neue" w:cs="Helvetica Neue"/>
          <w:color w:val="666666"/>
          <w:sz w:val="21"/>
          <w:szCs w:val="21"/>
          <w:shd w:val="clear" w:color="auto" w:fill="FFFFFF"/>
        </w:rPr>
      </w:pPr>
      <w:r>
        <w:rPr>
          <w:rFonts w:hint="eastAsia" w:ascii="Helvetica Neue" w:hAnsi="Helvetica Neue" w:cs="Helvetica Neue"/>
          <w:color w:val="666666"/>
          <w:sz w:val="21"/>
          <w:szCs w:val="21"/>
          <w:shd w:val="clear" w:color="auto" w:fill="FFFFFF"/>
        </w:rPr>
        <w:drawing>
          <wp:inline distT="0" distB="0" distL="114300" distR="114300">
            <wp:extent cx="2905760" cy="5924550"/>
            <wp:effectExtent l="0" t="0" r="0" b="0"/>
            <wp:docPr id="8" name="图片 175" descr="积分-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5" descr="积分-0"/>
                    <pic:cNvPicPr>
                      <a:picLocks noChangeAspect="1"/>
                    </pic:cNvPicPr>
                  </pic:nvPicPr>
                  <pic:blipFill>
                    <a:blip r:embed="rId17"/>
                    <a:stretch>
                      <a:fillRect/>
                    </a:stretch>
                  </pic:blipFill>
                  <pic:spPr>
                    <a:xfrm>
                      <a:off x="0" y="0"/>
                      <a:ext cx="2905760" cy="5924550"/>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7"/>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lang w:val="en-US" w:eastAsia="zh-CN"/>
        </w:rPr>
        <w:t>积分页面展示个人成长总积分、个人积分排名及当日积分获取明细</w:t>
      </w:r>
      <w:r>
        <w:rPr>
          <w:rFonts w:hint="eastAsia" w:ascii="仿宋" w:hAnsi="仿宋" w:eastAsia="仿宋"/>
          <w:szCs w:val="24"/>
        </w:rPr>
        <w:t>。</w:t>
      </w:r>
    </w:p>
    <w:p>
      <w:pPr>
        <w:numPr>
          <w:ilvl w:val="0"/>
          <w:numId w:val="7"/>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差错积分兑换功能与合规管理系统对接</w:t>
      </w:r>
      <w:r>
        <w:rPr>
          <w:rFonts w:hint="eastAsia" w:ascii="仿宋" w:hAnsi="仿宋" w:eastAsia="仿宋"/>
          <w:szCs w:val="24"/>
          <w:lang w:eastAsia="zh-CN"/>
        </w:rPr>
        <w:t>，</w:t>
      </w:r>
      <w:r>
        <w:rPr>
          <w:rFonts w:hint="eastAsia" w:ascii="仿宋" w:hAnsi="仿宋" w:eastAsia="仿宋"/>
          <w:szCs w:val="24"/>
          <w:lang w:val="en-US" w:eastAsia="zh-CN"/>
        </w:rPr>
        <w:t>保留功能入口</w:t>
      </w:r>
      <w:r>
        <w:rPr>
          <w:rFonts w:hint="eastAsia" w:ascii="仿宋" w:hAnsi="仿宋" w:eastAsia="仿宋"/>
          <w:szCs w:val="24"/>
        </w:rPr>
        <w:t>。</w:t>
      </w:r>
    </w:p>
    <w:p>
      <w:pPr>
        <w:numPr>
          <w:ilvl w:val="0"/>
          <w:numId w:val="7"/>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阅读法律法规“去看看”跳转到主页，我要视听学习“去看看”跳转到视频</w:t>
      </w:r>
      <w:r>
        <w:rPr>
          <w:rFonts w:hint="eastAsia" w:ascii="仿宋" w:hAnsi="仿宋" w:eastAsia="仿宋"/>
          <w:szCs w:val="24"/>
          <w:lang w:eastAsia="zh-CN"/>
        </w:rPr>
        <w:t>，</w:t>
      </w:r>
      <w:r>
        <w:rPr>
          <w:rFonts w:hint="eastAsia" w:ascii="仿宋" w:hAnsi="仿宋" w:eastAsia="仿宋"/>
          <w:szCs w:val="24"/>
        </w:rPr>
        <w:t>每日答题“去</w:t>
      </w:r>
      <w:r>
        <w:rPr>
          <w:rFonts w:hint="eastAsia" w:ascii="仿宋" w:hAnsi="仿宋" w:eastAsia="仿宋"/>
          <w:szCs w:val="24"/>
          <w:lang w:val="en-US" w:eastAsia="zh-CN"/>
        </w:rPr>
        <w:t>答题</w:t>
      </w:r>
      <w:r>
        <w:rPr>
          <w:rFonts w:hint="eastAsia" w:ascii="仿宋" w:hAnsi="仿宋" w:eastAsia="仿宋"/>
          <w:szCs w:val="24"/>
        </w:rPr>
        <w:t>”跳转到我的答题</w:t>
      </w:r>
      <w:r>
        <w:rPr>
          <w:rFonts w:hint="eastAsia" w:ascii="仿宋" w:hAnsi="仿宋" w:eastAsia="仿宋"/>
          <w:szCs w:val="24"/>
          <w:lang w:eastAsia="zh-CN"/>
        </w:rPr>
        <w:t>。</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cs="Times New Roman"/>
          <w:szCs w:val="24"/>
        </w:rPr>
      </w:pPr>
      <w:r>
        <w:rPr>
          <w:rFonts w:hint="eastAsia" w:ascii="仿宋" w:hAnsi="仿宋" w:eastAsia="仿宋" w:cs="Times New Roman"/>
          <w:szCs w:val="24"/>
          <w:lang w:val="en-US" w:eastAsia="zh-CN"/>
        </w:rPr>
        <w:t>无</w:t>
      </w:r>
    </w:p>
    <w:p>
      <w:pPr>
        <w:numPr>
          <w:ilvl w:val="0"/>
          <w:numId w:val="0"/>
        </w:numPr>
        <w:adjustRightInd w:val="0"/>
        <w:snapToGrid w:val="0"/>
        <w:spacing w:line="240" w:lineRule="auto"/>
        <w:ind w:firstLine="0" w:firstLineChars="0"/>
        <w:rPr>
          <w:rFonts w:hint="eastAsia" w:ascii="仿宋" w:hAnsi="仿宋" w:eastAsia="仿宋"/>
          <w:szCs w:val="24"/>
        </w:rPr>
      </w:pP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主页-我的</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主页</w:t>
      </w:r>
      <w:r>
        <w:rPr>
          <w:rFonts w:hint="eastAsia" w:ascii="仿宋" w:hAnsi="仿宋" w:eastAsia="仿宋"/>
          <w:szCs w:val="24"/>
          <w:lang w:val="en-US" w:eastAsia="zh-CN"/>
        </w:rPr>
        <w:t>提供</w:t>
      </w:r>
      <w:r>
        <w:rPr>
          <w:rFonts w:hint="eastAsia" w:ascii="仿宋" w:hAnsi="仿宋" w:eastAsia="仿宋"/>
          <w:szCs w:val="24"/>
        </w:rPr>
        <w:t>我的</w:t>
      </w:r>
      <w:r>
        <w:rPr>
          <w:rFonts w:hint="eastAsia" w:ascii="仿宋" w:hAnsi="仿宋" w:eastAsia="仿宋"/>
          <w:szCs w:val="24"/>
          <w:lang w:val="en-US" w:eastAsia="zh-CN"/>
        </w:rPr>
        <w:t>入口，进入</w:t>
      </w:r>
      <w:r>
        <w:rPr>
          <w:rFonts w:hint="eastAsia" w:ascii="仿宋" w:hAnsi="仿宋" w:eastAsia="仿宋"/>
          <w:szCs w:val="24"/>
        </w:rPr>
        <w:t>我的详情页面。</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pPr>
      <w:r>
        <w:drawing>
          <wp:inline distT="0" distB="0" distL="114300" distR="114300">
            <wp:extent cx="2905760" cy="4678680"/>
            <wp:effectExtent l="0" t="0" r="0" b="0"/>
            <wp:docPr id="9"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78"/>
                    <pic:cNvPicPr>
                      <a:picLocks noChangeAspect="1"/>
                    </pic:cNvPicPr>
                  </pic:nvPicPr>
                  <pic:blipFill>
                    <a:blip r:embed="rId18"/>
                    <a:stretch>
                      <a:fillRect/>
                    </a:stretch>
                  </pic:blipFill>
                  <pic:spPr>
                    <a:xfrm>
                      <a:off x="0" y="0"/>
                      <a:ext cx="2905760" cy="4678680"/>
                    </a:xfrm>
                    <a:prstGeom prst="rect">
                      <a:avLst/>
                    </a:prstGeom>
                    <a:noFill/>
                    <a:ln>
                      <a:noFill/>
                    </a:ln>
                  </pic:spPr>
                </pic:pic>
              </a:graphicData>
            </a:graphic>
          </wp:inline>
        </w:drawing>
      </w:r>
      <w:r>
        <w:drawing>
          <wp:inline distT="0" distB="0" distL="114300" distR="114300">
            <wp:extent cx="2673350" cy="4446905"/>
            <wp:effectExtent l="0" t="0" r="0" b="0"/>
            <wp:docPr id="10"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48"/>
                    <pic:cNvPicPr>
                      <a:picLocks noChangeAspect="1"/>
                    </pic:cNvPicPr>
                  </pic:nvPicPr>
                  <pic:blipFill>
                    <a:blip r:embed="rId19"/>
                    <a:stretch>
                      <a:fillRect/>
                    </a:stretch>
                  </pic:blipFill>
                  <pic:spPr>
                    <a:xfrm>
                      <a:off x="0" y="0"/>
                      <a:ext cx="2673350" cy="4446905"/>
                    </a:xfrm>
                    <a:prstGeom prst="rect">
                      <a:avLst/>
                    </a:prstGeom>
                    <a:noFill/>
                    <a:ln>
                      <a:noFill/>
                    </a:ln>
                  </pic:spPr>
                </pic:pic>
              </a:graphicData>
            </a:graphic>
          </wp:inline>
        </w:drawing>
      </w:r>
    </w:p>
    <w:p>
      <w:pPr>
        <w:pStyle w:val="23"/>
        <w:shd w:val="clear" w:color="auto" w:fill="FFFFFF"/>
        <w:spacing w:before="0" w:beforeAutospacing="0" w:after="156" w:afterAutospacing="0"/>
        <w:jc w:val="center"/>
        <w:rPr>
          <w:rFonts w:hint="default"/>
          <w:lang w:val="en-US" w:eastAsia="zh-CN"/>
        </w:rPr>
      </w:pPr>
      <w:r>
        <w:rPr>
          <w:rFonts w:hint="eastAsia" w:ascii="仿宋" w:hAnsi="仿宋" w:eastAsia="仿宋" w:cs="仿宋"/>
          <w:lang w:val="en-US" w:eastAsia="zh-CN"/>
        </w:rPr>
        <w:t>我的</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8"/>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我的页面</w:t>
      </w:r>
      <w:r>
        <w:rPr>
          <w:rFonts w:hint="eastAsia" w:ascii="仿宋" w:hAnsi="仿宋" w:eastAsia="仿宋"/>
          <w:szCs w:val="24"/>
          <w:lang w:val="en-US" w:eastAsia="zh-CN"/>
        </w:rPr>
        <w:t>展示</w:t>
      </w:r>
      <w:r>
        <w:rPr>
          <w:rFonts w:hint="eastAsia" w:ascii="仿宋" w:hAnsi="仿宋" w:eastAsia="仿宋"/>
          <w:szCs w:val="24"/>
        </w:rPr>
        <w:t>用户</w:t>
      </w:r>
      <w:r>
        <w:rPr>
          <w:rFonts w:hint="eastAsia" w:ascii="仿宋" w:hAnsi="仿宋" w:eastAsia="仿宋"/>
          <w:szCs w:val="24"/>
          <w:lang w:val="en-US" w:eastAsia="zh-CN"/>
        </w:rPr>
        <w:t>头像、</w:t>
      </w:r>
      <w:r>
        <w:rPr>
          <w:rFonts w:hint="eastAsia" w:ascii="仿宋" w:hAnsi="仿宋" w:eastAsia="仿宋"/>
          <w:szCs w:val="24"/>
        </w:rPr>
        <w:t>姓名、岗位</w:t>
      </w:r>
      <w:r>
        <w:rPr>
          <w:rFonts w:hint="eastAsia" w:ascii="仿宋" w:hAnsi="仿宋" w:eastAsia="仿宋"/>
          <w:szCs w:val="24"/>
          <w:lang w:eastAsia="zh-CN"/>
        </w:rPr>
        <w:t>、</w:t>
      </w:r>
      <w:r>
        <w:rPr>
          <w:rFonts w:hint="eastAsia" w:ascii="仿宋" w:hAnsi="仿宋" w:eastAsia="仿宋"/>
          <w:szCs w:val="24"/>
        </w:rPr>
        <w:t>所在总分支行、部门、处室</w:t>
      </w:r>
      <w:r>
        <w:rPr>
          <w:rFonts w:hint="eastAsia" w:ascii="仿宋" w:hAnsi="仿宋" w:eastAsia="仿宋"/>
          <w:szCs w:val="24"/>
          <w:lang w:val="en-US" w:eastAsia="zh-CN"/>
        </w:rPr>
        <w:t>信息</w:t>
      </w:r>
      <w:r>
        <w:rPr>
          <w:rFonts w:hint="eastAsia" w:ascii="仿宋" w:hAnsi="仿宋" w:eastAsia="仿宋"/>
          <w:szCs w:val="24"/>
        </w:rPr>
        <w:t>。</w:t>
      </w:r>
    </w:p>
    <w:p>
      <w:pPr>
        <w:numPr>
          <w:ilvl w:val="0"/>
          <w:numId w:val="8"/>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lang w:val="en-US" w:eastAsia="zh-CN"/>
        </w:rPr>
        <w:t>展示用户的总积分</w:t>
      </w:r>
      <w:r>
        <w:rPr>
          <w:rFonts w:hint="eastAsia" w:ascii="仿宋" w:hAnsi="仿宋" w:eastAsia="仿宋"/>
          <w:szCs w:val="24"/>
        </w:rPr>
        <w:t>。</w:t>
      </w:r>
    </w:p>
    <w:p>
      <w:pPr>
        <w:numPr>
          <w:ilvl w:val="0"/>
          <w:numId w:val="8"/>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lang w:val="en-US" w:eastAsia="zh-CN"/>
        </w:rPr>
        <w:t>我的是</w:t>
      </w:r>
      <w:r>
        <w:rPr>
          <w:rFonts w:hint="eastAsia" w:ascii="仿宋" w:hAnsi="仿宋" w:eastAsia="仿宋"/>
          <w:szCs w:val="24"/>
        </w:rPr>
        <w:t>收藏、历史、标签</w:t>
      </w:r>
      <w:r>
        <w:rPr>
          <w:rFonts w:hint="eastAsia" w:ascii="仿宋" w:hAnsi="仿宋" w:eastAsia="仿宋"/>
          <w:szCs w:val="24"/>
          <w:lang w:val="en-US" w:eastAsia="zh-CN"/>
        </w:rPr>
        <w:t>功能</w:t>
      </w:r>
      <w:r>
        <w:rPr>
          <w:rFonts w:hint="eastAsia" w:ascii="仿宋" w:hAnsi="仿宋" w:eastAsia="仿宋"/>
          <w:szCs w:val="24"/>
        </w:rPr>
        <w:t>的入口。</w:t>
      </w:r>
    </w:p>
    <w:p>
      <w:pPr>
        <w:numPr>
          <w:ilvl w:val="0"/>
          <w:numId w:val="8"/>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lang w:val="en-US" w:eastAsia="zh-CN"/>
        </w:rPr>
        <w:t>我的是</w:t>
      </w:r>
      <w:r>
        <w:rPr>
          <w:rFonts w:hint="eastAsia" w:ascii="仿宋" w:hAnsi="仿宋" w:eastAsia="仿宋"/>
          <w:szCs w:val="24"/>
        </w:rPr>
        <w:t>学习积分、我要答题、</w:t>
      </w:r>
      <w:r>
        <w:rPr>
          <w:rFonts w:hint="eastAsia" w:ascii="仿宋" w:hAnsi="仿宋" w:eastAsia="仿宋"/>
          <w:szCs w:val="24"/>
          <w:lang w:val="en-US" w:eastAsia="zh-CN"/>
        </w:rPr>
        <w:t>我的</w:t>
      </w:r>
      <w:r>
        <w:rPr>
          <w:rFonts w:hint="eastAsia" w:ascii="仿宋" w:hAnsi="仿宋" w:eastAsia="仿宋"/>
          <w:szCs w:val="24"/>
        </w:rPr>
        <w:t>专项学习</w:t>
      </w:r>
      <w:r>
        <w:rPr>
          <w:rFonts w:hint="eastAsia" w:ascii="仿宋" w:hAnsi="仿宋" w:eastAsia="仿宋"/>
          <w:szCs w:val="24"/>
          <w:lang w:val="en-US" w:eastAsia="zh-CN"/>
        </w:rPr>
        <w:t>功能的</w:t>
      </w:r>
      <w:r>
        <w:rPr>
          <w:rFonts w:hint="eastAsia" w:ascii="仿宋" w:hAnsi="仿宋" w:eastAsia="仿宋"/>
          <w:szCs w:val="24"/>
        </w:rPr>
        <w:t>入口。</w:t>
      </w:r>
    </w:p>
    <w:p>
      <w:pPr>
        <w:numPr>
          <w:ilvl w:val="0"/>
          <w:numId w:val="8"/>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lang w:val="en-US" w:eastAsia="zh-CN"/>
        </w:rPr>
        <w:t>我的是我发布的、合规驾驶舱功能的</w:t>
      </w:r>
      <w:r>
        <w:rPr>
          <w:rFonts w:hint="eastAsia" w:ascii="仿宋" w:hAnsi="仿宋" w:eastAsia="仿宋"/>
          <w:szCs w:val="24"/>
        </w:rPr>
        <w:t>入口。</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cs="Times New Roman"/>
          <w:szCs w:val="24"/>
        </w:rPr>
      </w:pPr>
      <w:r>
        <w:rPr>
          <w:rFonts w:hint="eastAsia" w:ascii="仿宋" w:hAnsi="仿宋" w:eastAsia="仿宋" w:cs="Times New Roman"/>
          <w:szCs w:val="24"/>
          <w:lang w:val="en-US" w:eastAsia="zh-CN"/>
        </w:rPr>
        <w:t>无</w:t>
      </w:r>
    </w:p>
    <w:p>
      <w:pPr>
        <w:numPr>
          <w:ilvl w:val="0"/>
          <w:numId w:val="0"/>
        </w:numPr>
        <w:adjustRightInd w:val="0"/>
        <w:snapToGrid w:val="0"/>
        <w:spacing w:line="240" w:lineRule="auto"/>
        <w:ind w:firstLine="0" w:firstLineChars="0"/>
        <w:rPr>
          <w:rFonts w:hint="eastAsia" w:ascii="仿宋" w:hAnsi="仿宋" w:eastAsia="仿宋"/>
          <w:szCs w:val="24"/>
        </w:rPr>
      </w:pP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主页-消息</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消息</w:t>
      </w:r>
      <w:r>
        <w:rPr>
          <w:rFonts w:hint="eastAsia" w:ascii="仿宋" w:hAnsi="仿宋" w:eastAsia="仿宋"/>
          <w:szCs w:val="24"/>
          <w:lang w:val="en-US" w:eastAsia="zh-CN"/>
        </w:rPr>
        <w:t>菜单</w:t>
      </w:r>
      <w:r>
        <w:rPr>
          <w:rFonts w:hint="eastAsia" w:ascii="仿宋" w:hAnsi="仿宋" w:eastAsia="仿宋"/>
          <w:szCs w:val="24"/>
        </w:rPr>
        <w:t>展示系统发送的消息通知：包括专项学习通知、</w:t>
      </w:r>
      <w:r>
        <w:rPr>
          <w:rFonts w:hint="eastAsia" w:ascii="仿宋" w:hAnsi="仿宋" w:eastAsia="仿宋"/>
          <w:szCs w:val="24"/>
          <w:lang w:val="en-US" w:eastAsia="zh-CN"/>
        </w:rPr>
        <w:t>其他通知两大类，其他通知包括</w:t>
      </w:r>
      <w:r>
        <w:rPr>
          <w:rFonts w:hint="eastAsia" w:ascii="仿宋" w:hAnsi="仿宋" w:eastAsia="仿宋"/>
          <w:szCs w:val="24"/>
        </w:rPr>
        <w:t>积分通知、推荐通知、考试通知等。</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pPr>
      <w:r>
        <w:drawing>
          <wp:inline distT="0" distB="0" distL="114300" distR="114300">
            <wp:extent cx="2806700" cy="4940300"/>
            <wp:effectExtent l="0" t="0" r="0" b="0"/>
            <wp:docPr id="11"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9"/>
                    <pic:cNvPicPr>
                      <a:picLocks noChangeAspect="1"/>
                    </pic:cNvPicPr>
                  </pic:nvPicPr>
                  <pic:blipFill>
                    <a:blip r:embed="rId20"/>
                    <a:stretch>
                      <a:fillRect/>
                    </a:stretch>
                  </pic:blipFill>
                  <pic:spPr>
                    <a:xfrm>
                      <a:off x="0" y="0"/>
                      <a:ext cx="2806700" cy="4940300"/>
                    </a:xfrm>
                    <a:prstGeom prst="rect">
                      <a:avLst/>
                    </a:prstGeom>
                    <a:noFill/>
                    <a:ln>
                      <a:noFill/>
                    </a:ln>
                  </pic:spPr>
                </pic:pic>
              </a:graphicData>
            </a:graphic>
          </wp:inline>
        </w:drawing>
      </w:r>
    </w:p>
    <w:p>
      <w:pPr>
        <w:pStyle w:val="23"/>
        <w:shd w:val="clear" w:color="auto" w:fill="FFFFFF"/>
        <w:spacing w:before="0" w:beforeAutospacing="0" w:after="156" w:afterAutospacing="0"/>
        <w:jc w:val="center"/>
        <w:rPr>
          <w:rFonts w:hint="eastAsia" w:ascii="Helvetica Neue" w:hAnsi="Helvetica Neue" w:cs="Helvetica Neue"/>
          <w:color w:val="666666"/>
          <w:sz w:val="21"/>
          <w:szCs w:val="21"/>
          <w:shd w:val="clear" w:color="auto" w:fill="FFFFFF"/>
        </w:rPr>
      </w:pPr>
      <w:r>
        <w:drawing>
          <wp:inline distT="0" distB="0" distL="114300" distR="114300">
            <wp:extent cx="2819400" cy="4591050"/>
            <wp:effectExtent l="0" t="0" r="0" b="0"/>
            <wp:docPr id="12"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40"/>
                    <pic:cNvPicPr>
                      <a:picLocks noChangeAspect="1"/>
                    </pic:cNvPicPr>
                  </pic:nvPicPr>
                  <pic:blipFill>
                    <a:blip r:embed="rId21"/>
                    <a:stretch>
                      <a:fillRect/>
                    </a:stretch>
                  </pic:blipFill>
                  <pic:spPr>
                    <a:xfrm>
                      <a:off x="0" y="0"/>
                      <a:ext cx="2819400" cy="4591050"/>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9"/>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消息页面</w:t>
      </w:r>
      <w:r>
        <w:rPr>
          <w:rFonts w:hint="eastAsia" w:ascii="仿宋" w:hAnsi="仿宋" w:eastAsia="仿宋"/>
          <w:szCs w:val="24"/>
          <w:lang w:val="en-US" w:eastAsia="zh-CN"/>
        </w:rPr>
        <w:t>支持输入文本信息检索消息</w:t>
      </w:r>
      <w:r>
        <w:rPr>
          <w:rFonts w:hint="eastAsia" w:ascii="仿宋" w:hAnsi="仿宋" w:eastAsia="仿宋"/>
          <w:szCs w:val="24"/>
        </w:rPr>
        <w:t>。</w:t>
      </w:r>
    </w:p>
    <w:p>
      <w:pPr>
        <w:numPr>
          <w:ilvl w:val="0"/>
          <w:numId w:val="9"/>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我的</w:t>
      </w:r>
      <w:r>
        <w:rPr>
          <w:rFonts w:hint="eastAsia" w:ascii="仿宋" w:hAnsi="仿宋" w:eastAsia="仿宋"/>
          <w:szCs w:val="24"/>
          <w:lang w:val="en-US" w:eastAsia="zh-CN"/>
        </w:rPr>
        <w:t>功能</w:t>
      </w:r>
      <w:r>
        <w:rPr>
          <w:rFonts w:hint="eastAsia" w:ascii="仿宋" w:hAnsi="仿宋" w:eastAsia="仿宋"/>
          <w:szCs w:val="24"/>
        </w:rPr>
        <w:t>入口。</w:t>
      </w:r>
    </w:p>
    <w:p>
      <w:pPr>
        <w:numPr>
          <w:ilvl w:val="0"/>
          <w:numId w:val="9"/>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lang w:val="en-US" w:eastAsia="zh-CN"/>
        </w:rPr>
        <w:t>显示未读消息的总数量</w:t>
      </w:r>
      <w:r>
        <w:rPr>
          <w:rFonts w:hint="eastAsia" w:ascii="仿宋" w:hAnsi="仿宋" w:eastAsia="仿宋"/>
          <w:szCs w:val="24"/>
        </w:rPr>
        <w:t>。</w:t>
      </w:r>
    </w:p>
    <w:p>
      <w:pPr>
        <w:numPr>
          <w:ilvl w:val="0"/>
          <w:numId w:val="9"/>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lang w:val="en-US" w:eastAsia="zh-CN"/>
        </w:rPr>
        <w:t>专项学习通知展示3-5条未记录，通过更多查看全部消息，包括已读和未读，更多页面通过向上滑动加载。</w:t>
      </w:r>
    </w:p>
    <w:p>
      <w:pPr>
        <w:numPr>
          <w:ilvl w:val="0"/>
          <w:numId w:val="9"/>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lang w:val="en-US" w:eastAsia="zh-CN"/>
        </w:rPr>
        <w:t>其他通知展示3条未读记录，通过更多按钮查看全部消息，包括已读和未读，更多页面通过向上滑动加载。</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cs="Times New Roman"/>
          <w:szCs w:val="24"/>
        </w:rPr>
      </w:pPr>
      <w:r>
        <w:rPr>
          <w:rFonts w:hint="eastAsia" w:ascii="仿宋" w:hAnsi="仿宋" w:eastAsia="仿宋" w:cs="Times New Roman"/>
          <w:szCs w:val="24"/>
          <w:lang w:val="en-US" w:eastAsia="zh-CN"/>
        </w:rPr>
        <w:t>无</w:t>
      </w:r>
    </w:p>
    <w:p>
      <w:pPr>
        <w:numPr>
          <w:ilvl w:val="0"/>
          <w:numId w:val="0"/>
        </w:numPr>
        <w:adjustRightInd w:val="0"/>
        <w:snapToGrid w:val="0"/>
        <w:spacing w:line="240" w:lineRule="auto"/>
        <w:ind w:firstLine="0" w:firstLineChars="0"/>
        <w:rPr>
          <w:rFonts w:hint="eastAsia" w:ascii="仿宋" w:hAnsi="仿宋" w:eastAsia="仿宋"/>
          <w:szCs w:val="24"/>
        </w:rPr>
      </w:pP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主页-搜索</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主页顶部的搜索</w:t>
      </w:r>
      <w:r>
        <w:rPr>
          <w:rFonts w:hint="eastAsia" w:ascii="仿宋" w:hAnsi="仿宋" w:eastAsia="仿宋"/>
          <w:szCs w:val="24"/>
          <w:lang w:val="en-US" w:eastAsia="zh-CN"/>
        </w:rPr>
        <w:t>功能支持联想搜索、业务领域标签搜索</w:t>
      </w:r>
      <w:r>
        <w:rPr>
          <w:rFonts w:hint="eastAsia" w:ascii="仿宋" w:hAnsi="仿宋" w:eastAsia="仿宋"/>
          <w:szCs w:val="24"/>
        </w:rPr>
        <w:t>、历史记录搜索。</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rPr>
          <w:rFonts w:hint="eastAsia" w:ascii="Helvetica Neue" w:hAnsi="Helvetica Neue" w:cs="Helvetica Neue"/>
          <w:color w:val="666666"/>
          <w:sz w:val="21"/>
          <w:szCs w:val="21"/>
          <w:shd w:val="clear" w:color="auto" w:fill="FFFFFF"/>
        </w:rPr>
      </w:pPr>
      <w:r>
        <w:drawing>
          <wp:inline distT="0" distB="0" distL="114300" distR="114300">
            <wp:extent cx="2571750" cy="4235450"/>
            <wp:effectExtent l="0" t="0" r="0" b="0"/>
            <wp:docPr id="13"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42"/>
                    <pic:cNvPicPr>
                      <a:picLocks noChangeAspect="1"/>
                    </pic:cNvPicPr>
                  </pic:nvPicPr>
                  <pic:blipFill>
                    <a:blip r:embed="rId22"/>
                    <a:stretch>
                      <a:fillRect/>
                    </a:stretch>
                  </pic:blipFill>
                  <pic:spPr>
                    <a:xfrm>
                      <a:off x="0" y="0"/>
                      <a:ext cx="2571750" cy="4235450"/>
                    </a:xfrm>
                    <a:prstGeom prst="rect">
                      <a:avLst/>
                    </a:prstGeom>
                    <a:noFill/>
                    <a:ln>
                      <a:noFill/>
                    </a:ln>
                  </pic:spPr>
                </pic:pic>
              </a:graphicData>
            </a:graphic>
          </wp:inline>
        </w:drawing>
      </w:r>
    </w:p>
    <w:p>
      <w:pPr>
        <w:pStyle w:val="23"/>
        <w:shd w:val="clear" w:color="auto" w:fill="FFFFFF"/>
        <w:spacing w:before="0" w:beforeAutospacing="0" w:after="156" w:afterAutospacing="0"/>
        <w:jc w:val="center"/>
        <w:rPr>
          <w:rFonts w:hint="eastAsia" w:ascii="Helvetica Neue" w:hAnsi="Helvetica Neue" w:cs="Helvetica Neue"/>
          <w:color w:val="666666"/>
          <w:sz w:val="21"/>
          <w:szCs w:val="21"/>
          <w:shd w:val="clear" w:color="auto" w:fill="FFFFFF"/>
        </w:rPr>
      </w:pPr>
      <w:r>
        <w:drawing>
          <wp:inline distT="0" distB="0" distL="114300" distR="114300">
            <wp:extent cx="2781300" cy="5073650"/>
            <wp:effectExtent l="0" t="0" r="0" b="0"/>
            <wp:docPr id="14"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50"/>
                    <pic:cNvPicPr>
                      <a:picLocks noChangeAspect="1"/>
                    </pic:cNvPicPr>
                  </pic:nvPicPr>
                  <pic:blipFill>
                    <a:blip r:embed="rId23"/>
                    <a:stretch>
                      <a:fillRect/>
                    </a:stretch>
                  </pic:blipFill>
                  <pic:spPr>
                    <a:xfrm>
                      <a:off x="0" y="0"/>
                      <a:ext cx="2781300" cy="5073650"/>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10"/>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lang w:val="en-US" w:eastAsia="zh-CN"/>
        </w:rPr>
        <w:t>业务领域标签显示频率最高的15个，通过展开查看更多业务领域标签</w:t>
      </w:r>
      <w:r>
        <w:rPr>
          <w:rFonts w:hint="eastAsia" w:ascii="仿宋" w:hAnsi="仿宋" w:eastAsia="仿宋"/>
          <w:szCs w:val="24"/>
        </w:rPr>
        <w:t>。</w:t>
      </w:r>
    </w:p>
    <w:p>
      <w:pPr>
        <w:numPr>
          <w:ilvl w:val="0"/>
          <w:numId w:val="10"/>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历史记录</w:t>
      </w:r>
      <w:r>
        <w:rPr>
          <w:rFonts w:hint="eastAsia" w:ascii="仿宋" w:hAnsi="仿宋" w:eastAsia="仿宋"/>
          <w:szCs w:val="24"/>
          <w:lang w:val="en-US" w:eastAsia="zh-CN"/>
        </w:rPr>
        <w:t>展示最近搜索过的5，展开查看更多搜索历史记录，删除按钮一键清空历史记录</w:t>
      </w:r>
      <w:r>
        <w:rPr>
          <w:rFonts w:hint="eastAsia" w:ascii="仿宋" w:hAnsi="仿宋" w:eastAsia="仿宋"/>
          <w:szCs w:val="24"/>
        </w:rPr>
        <w:t>。</w:t>
      </w:r>
    </w:p>
    <w:p>
      <w:pPr>
        <w:numPr>
          <w:ilvl w:val="0"/>
          <w:numId w:val="10"/>
        </w:numPr>
        <w:adjustRightInd w:val="0"/>
        <w:snapToGrid w:val="0"/>
        <w:spacing w:line="240" w:lineRule="auto"/>
        <w:ind w:firstLine="480" w:firstLineChars="200"/>
        <w:rPr>
          <w:rFonts w:hint="eastAsia"/>
        </w:rPr>
      </w:pPr>
      <w:r>
        <w:rPr>
          <w:rFonts w:hint="eastAsia" w:ascii="仿宋" w:hAnsi="仿宋" w:eastAsia="仿宋"/>
          <w:szCs w:val="24"/>
          <w:lang w:val="en-US" w:eastAsia="zh-CN"/>
        </w:rPr>
        <w:t>搜索结果展示：高亮显示类型/发布机构/日期。</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cs="Times New Roman"/>
          <w:szCs w:val="24"/>
        </w:rPr>
      </w:pPr>
      <w:r>
        <w:rPr>
          <w:rFonts w:hint="eastAsia" w:ascii="仿宋" w:hAnsi="仿宋" w:eastAsia="仿宋" w:cs="Times New Roman"/>
          <w:szCs w:val="24"/>
          <w:lang w:val="en-US" w:eastAsia="zh-CN"/>
        </w:rPr>
        <w:t>无</w:t>
      </w:r>
    </w:p>
    <w:p>
      <w:pPr>
        <w:numPr>
          <w:ilvl w:val="0"/>
          <w:numId w:val="0"/>
        </w:numPr>
        <w:adjustRightInd w:val="0"/>
        <w:snapToGrid w:val="0"/>
        <w:spacing w:line="240" w:lineRule="auto"/>
        <w:ind w:firstLine="0" w:firstLineChars="0"/>
        <w:rPr>
          <w:rFonts w:hint="eastAsia"/>
        </w:rPr>
      </w:pP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lang w:val="en-US" w:eastAsia="zh-CN"/>
        </w:rPr>
        <w:t>主页-</w:t>
      </w:r>
      <w:r>
        <w:rPr>
          <w:rFonts w:hint="eastAsia" w:ascii="仿宋" w:hAnsi="仿宋" w:eastAsia="仿宋" w:cs="黑体"/>
          <w:szCs w:val="24"/>
          <w:highlight w:val="yellow"/>
        </w:rPr>
        <w:t>排行</w:t>
      </w:r>
      <w:r>
        <w:rPr>
          <w:rFonts w:hint="eastAsia" w:ascii="仿宋" w:hAnsi="仿宋" w:eastAsia="仿宋" w:cs="黑体"/>
          <w:szCs w:val="24"/>
          <w:highlight w:val="yellow"/>
          <w:lang w:val="en-US" w:eastAsia="zh-CN"/>
        </w:rPr>
        <w:t>榜</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lang w:val="en-US" w:eastAsia="zh-CN"/>
        </w:rPr>
        <w:t>排行榜包括总行贡献排名、分行贡献排名两个模块</w:t>
      </w:r>
      <w:r>
        <w:rPr>
          <w:rFonts w:hint="eastAsia" w:ascii="仿宋" w:hAnsi="仿宋" w:eastAsia="仿宋"/>
          <w:szCs w:val="24"/>
        </w:rPr>
        <w:t>。</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pPr>
      <w:r>
        <w:drawing>
          <wp:inline distT="0" distB="0" distL="114300" distR="114300">
            <wp:extent cx="3114040" cy="4445000"/>
            <wp:effectExtent l="0" t="0" r="0" b="0"/>
            <wp:docPr id="15"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8"/>
                    <pic:cNvPicPr>
                      <a:picLocks noChangeAspect="1"/>
                    </pic:cNvPicPr>
                  </pic:nvPicPr>
                  <pic:blipFill>
                    <a:blip r:embed="rId24"/>
                    <a:stretch>
                      <a:fillRect/>
                    </a:stretch>
                  </pic:blipFill>
                  <pic:spPr>
                    <a:xfrm>
                      <a:off x="0" y="0"/>
                      <a:ext cx="3114040" cy="4445000"/>
                    </a:xfrm>
                    <a:prstGeom prst="rect">
                      <a:avLst/>
                    </a:prstGeom>
                    <a:noFill/>
                    <a:ln>
                      <a:noFill/>
                    </a:ln>
                  </pic:spPr>
                </pic:pic>
              </a:graphicData>
            </a:graphic>
          </wp:inline>
        </w:drawing>
      </w:r>
    </w:p>
    <w:p>
      <w:pPr>
        <w:pStyle w:val="23"/>
        <w:shd w:val="clear" w:color="auto" w:fill="FFFFFF"/>
        <w:spacing w:before="0" w:beforeAutospacing="0" w:after="156" w:afterAutospacing="0"/>
        <w:jc w:val="center"/>
      </w:pPr>
      <w:r>
        <w:drawing>
          <wp:inline distT="0" distB="0" distL="114300" distR="114300">
            <wp:extent cx="2762250" cy="4914900"/>
            <wp:effectExtent l="0" t="0" r="0" b="0"/>
            <wp:docPr id="16"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2"/>
                    <pic:cNvPicPr>
                      <a:picLocks noChangeAspect="1"/>
                    </pic:cNvPicPr>
                  </pic:nvPicPr>
                  <pic:blipFill>
                    <a:blip r:embed="rId25"/>
                    <a:stretch>
                      <a:fillRect/>
                    </a:stretch>
                  </pic:blipFill>
                  <pic:spPr>
                    <a:xfrm>
                      <a:off x="0" y="0"/>
                      <a:ext cx="2762250" cy="4914900"/>
                    </a:xfrm>
                    <a:prstGeom prst="rect">
                      <a:avLst/>
                    </a:prstGeom>
                    <a:noFill/>
                    <a:ln>
                      <a:noFill/>
                    </a:ln>
                  </pic:spPr>
                </pic:pic>
              </a:graphicData>
            </a:graphic>
          </wp:inline>
        </w:drawing>
      </w:r>
    </w:p>
    <w:p>
      <w:pPr>
        <w:pStyle w:val="23"/>
        <w:shd w:val="clear" w:color="auto" w:fill="FFFFFF"/>
        <w:spacing w:before="0" w:beforeAutospacing="0" w:after="156" w:afterAutospacing="0"/>
        <w:jc w:val="center"/>
        <w:rPr>
          <w:rFonts w:hint="eastAsia"/>
        </w:rPr>
      </w:pPr>
      <w:r>
        <w:drawing>
          <wp:inline distT="0" distB="0" distL="114300" distR="114300">
            <wp:extent cx="2730500" cy="4387850"/>
            <wp:effectExtent l="0" t="0" r="0" b="0"/>
            <wp:docPr id="17"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3"/>
                    <pic:cNvPicPr>
                      <a:picLocks noChangeAspect="1"/>
                    </pic:cNvPicPr>
                  </pic:nvPicPr>
                  <pic:blipFill>
                    <a:blip r:embed="rId26"/>
                    <a:stretch>
                      <a:fillRect/>
                    </a:stretch>
                  </pic:blipFill>
                  <pic:spPr>
                    <a:xfrm>
                      <a:off x="0" y="0"/>
                      <a:ext cx="2730500" cy="4387850"/>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11"/>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总行</w:t>
      </w:r>
      <w:r>
        <w:rPr>
          <w:rFonts w:hint="eastAsia" w:ascii="仿宋" w:hAnsi="仿宋" w:eastAsia="仿宋"/>
          <w:szCs w:val="24"/>
          <w:lang w:val="en-US" w:eastAsia="zh-CN"/>
        </w:rPr>
        <w:t>按照部门之间进行贡献度</w:t>
      </w:r>
      <w:r>
        <w:rPr>
          <w:rFonts w:hint="eastAsia" w:ascii="仿宋" w:hAnsi="仿宋" w:eastAsia="仿宋"/>
          <w:szCs w:val="24"/>
        </w:rPr>
        <w:t>排名，</w:t>
      </w:r>
      <w:r>
        <w:rPr>
          <w:rFonts w:hint="eastAsia" w:ascii="仿宋" w:hAnsi="仿宋" w:eastAsia="仿宋"/>
          <w:szCs w:val="24"/>
          <w:lang w:val="en-US" w:eastAsia="zh-CN"/>
        </w:rPr>
        <w:t>各分行之间按照机构贡献度进行</w:t>
      </w:r>
      <w:r>
        <w:rPr>
          <w:rFonts w:hint="eastAsia" w:ascii="仿宋" w:hAnsi="仿宋" w:eastAsia="仿宋"/>
          <w:szCs w:val="24"/>
        </w:rPr>
        <w:t>排名</w:t>
      </w:r>
      <w:r>
        <w:rPr>
          <w:rFonts w:hint="eastAsia" w:ascii="仿宋" w:hAnsi="仿宋" w:eastAsia="仿宋"/>
          <w:szCs w:val="24"/>
          <w:lang w:val="en-US" w:eastAsia="zh-CN"/>
        </w:rPr>
        <w:t>。</w:t>
      </w:r>
    </w:p>
    <w:p>
      <w:pPr>
        <w:numPr>
          <w:ilvl w:val="0"/>
          <w:numId w:val="11"/>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根据后台配置的积分规则，统计</w:t>
      </w:r>
      <w:r>
        <w:rPr>
          <w:rFonts w:hint="eastAsia" w:ascii="仿宋" w:hAnsi="仿宋" w:eastAsia="仿宋"/>
          <w:szCs w:val="24"/>
          <w:lang w:val="en-US" w:eastAsia="zh-CN"/>
        </w:rPr>
        <w:t>总行每部门</w:t>
      </w:r>
      <w:r>
        <w:rPr>
          <w:rFonts w:hint="eastAsia" w:ascii="仿宋" w:hAnsi="仿宋" w:eastAsia="仿宋"/>
          <w:szCs w:val="24"/>
        </w:rPr>
        <w:t>总积分</w:t>
      </w:r>
      <w:r>
        <w:rPr>
          <w:rFonts w:hint="eastAsia" w:ascii="仿宋" w:hAnsi="仿宋" w:eastAsia="仿宋"/>
          <w:szCs w:val="24"/>
          <w:lang w:val="en-US" w:eastAsia="zh-CN"/>
        </w:rPr>
        <w:t>和每个分行的总积分</w:t>
      </w:r>
      <w:r>
        <w:rPr>
          <w:rFonts w:hint="eastAsia" w:ascii="仿宋" w:hAnsi="仿宋" w:eastAsia="仿宋"/>
          <w:szCs w:val="24"/>
        </w:rPr>
        <w:t>。</w:t>
      </w:r>
    </w:p>
    <w:p>
      <w:pPr>
        <w:numPr>
          <w:ilvl w:val="0"/>
          <w:numId w:val="11"/>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lang w:val="en-US" w:eastAsia="zh-CN"/>
        </w:rPr>
        <w:t>贡献排名详情页</w:t>
      </w:r>
      <w:r>
        <w:rPr>
          <w:rFonts w:hint="eastAsia" w:ascii="仿宋" w:hAnsi="仿宋" w:eastAsia="仿宋"/>
          <w:szCs w:val="24"/>
        </w:rPr>
        <w:t>展示前</w:t>
      </w:r>
      <w:r>
        <w:rPr>
          <w:rFonts w:hint="eastAsia" w:ascii="仿宋" w:hAnsi="仿宋" w:eastAsia="仿宋"/>
          <w:szCs w:val="24"/>
          <w:lang w:val="en-US" w:eastAsia="zh-CN"/>
        </w:rPr>
        <w:t>8</w:t>
      </w:r>
      <w:r>
        <w:rPr>
          <w:rFonts w:hint="eastAsia" w:ascii="仿宋" w:hAnsi="仿宋" w:eastAsia="仿宋"/>
          <w:szCs w:val="24"/>
        </w:rPr>
        <w:t>名</w:t>
      </w:r>
      <w:r>
        <w:rPr>
          <w:rFonts w:hint="eastAsia" w:ascii="仿宋" w:hAnsi="仿宋" w:eastAsia="仿宋"/>
          <w:szCs w:val="24"/>
          <w:lang w:val="en-US" w:eastAsia="zh-CN"/>
        </w:rPr>
        <w:t>的信息</w:t>
      </w:r>
      <w:r>
        <w:rPr>
          <w:rFonts w:hint="eastAsia" w:ascii="仿宋" w:hAnsi="仿宋" w:eastAsia="仿宋"/>
          <w:szCs w:val="24"/>
          <w:lang w:eastAsia="zh-CN"/>
        </w:rPr>
        <w:t>，</w:t>
      </w:r>
      <w:r>
        <w:rPr>
          <w:rFonts w:hint="eastAsia" w:ascii="仿宋" w:hAnsi="仿宋" w:eastAsia="仿宋"/>
          <w:szCs w:val="24"/>
          <w:lang w:val="en-US" w:eastAsia="zh-CN"/>
        </w:rPr>
        <w:t>通过向下滑动查看更多排名</w:t>
      </w:r>
      <w:r>
        <w:rPr>
          <w:rFonts w:hint="eastAsia" w:ascii="仿宋" w:hAnsi="仿宋" w:eastAsia="仿宋"/>
          <w:szCs w:val="24"/>
        </w:rPr>
        <w:t>。</w:t>
      </w:r>
    </w:p>
    <w:p>
      <w:pPr>
        <w:numPr>
          <w:ilvl w:val="0"/>
          <w:numId w:val="11"/>
        </w:numPr>
        <w:adjustRightInd w:val="0"/>
        <w:snapToGrid w:val="0"/>
        <w:spacing w:line="240" w:lineRule="auto"/>
        <w:ind w:firstLine="480" w:firstLineChars="200"/>
        <w:rPr>
          <w:rFonts w:hint="eastAsia"/>
        </w:rPr>
      </w:pPr>
      <w:r>
        <w:rPr>
          <w:rFonts w:hint="eastAsia" w:ascii="仿宋" w:hAnsi="仿宋" w:eastAsia="仿宋"/>
          <w:szCs w:val="24"/>
          <w:lang w:val="en-US" w:eastAsia="zh-CN"/>
        </w:rPr>
        <w:t>详情</w:t>
      </w:r>
      <w:r>
        <w:rPr>
          <w:rFonts w:hint="eastAsia" w:ascii="仿宋" w:hAnsi="仿宋" w:eastAsia="仿宋"/>
          <w:szCs w:val="24"/>
        </w:rPr>
        <w:t>页面</w:t>
      </w:r>
      <w:r>
        <w:rPr>
          <w:rFonts w:hint="eastAsia" w:ascii="仿宋" w:hAnsi="仿宋" w:eastAsia="仿宋"/>
          <w:szCs w:val="24"/>
          <w:lang w:val="en-US" w:eastAsia="zh-CN"/>
        </w:rPr>
        <w:t>支持</w:t>
      </w:r>
      <w:r>
        <w:rPr>
          <w:rFonts w:hint="eastAsia" w:ascii="仿宋" w:hAnsi="仿宋" w:eastAsia="仿宋"/>
          <w:szCs w:val="24"/>
        </w:rPr>
        <w:t>搜索</w:t>
      </w:r>
      <w:r>
        <w:rPr>
          <w:rFonts w:hint="eastAsia" w:ascii="仿宋" w:hAnsi="仿宋" w:eastAsia="仿宋"/>
          <w:szCs w:val="24"/>
          <w:lang w:val="en-US" w:eastAsia="zh-CN"/>
        </w:rPr>
        <w:t>查询排名</w:t>
      </w:r>
      <w:r>
        <w:rPr>
          <w:rFonts w:hint="eastAsia" w:ascii="仿宋" w:hAnsi="仿宋" w:eastAsia="仿宋"/>
          <w:szCs w:val="24"/>
        </w:rPr>
        <w:t>。</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cs="Times New Roman"/>
          <w:szCs w:val="24"/>
        </w:rPr>
      </w:pPr>
      <w:r>
        <w:rPr>
          <w:rFonts w:hint="eastAsia" w:ascii="仿宋" w:hAnsi="仿宋" w:eastAsia="仿宋" w:cs="Times New Roman"/>
          <w:szCs w:val="24"/>
          <w:lang w:val="en-US" w:eastAsia="zh-CN"/>
        </w:rPr>
        <w:t>无</w:t>
      </w:r>
    </w:p>
    <w:p>
      <w:pPr>
        <w:numPr>
          <w:ilvl w:val="0"/>
          <w:numId w:val="0"/>
        </w:numPr>
        <w:adjustRightInd w:val="0"/>
        <w:snapToGrid w:val="0"/>
        <w:spacing w:line="240" w:lineRule="auto"/>
        <w:ind w:firstLine="0" w:firstLineChars="0"/>
        <w:rPr>
          <w:rFonts w:hint="eastAsia"/>
        </w:rPr>
      </w:pP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主页-知识库</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知识库</w:t>
      </w:r>
      <w:r>
        <w:rPr>
          <w:rFonts w:hint="eastAsia" w:ascii="仿宋" w:hAnsi="仿宋" w:eastAsia="仿宋"/>
          <w:szCs w:val="24"/>
          <w:lang w:val="en-US" w:eastAsia="zh-CN"/>
        </w:rPr>
        <w:t>跳转到合规图谱首页</w:t>
      </w:r>
      <w:r>
        <w:rPr>
          <w:rFonts w:hint="eastAsia" w:ascii="仿宋" w:hAnsi="仿宋" w:eastAsia="仿宋"/>
          <w:szCs w:val="24"/>
        </w:rPr>
        <w:t>。</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rPr>
          <w:rFonts w:hint="eastAsia"/>
        </w:rPr>
      </w:pPr>
      <w:r>
        <w:drawing>
          <wp:inline distT="0" distB="0" distL="114300" distR="114300">
            <wp:extent cx="2724150" cy="5283200"/>
            <wp:effectExtent l="0" t="0" r="0" b="0"/>
            <wp:docPr id="18"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3"/>
                    <pic:cNvPicPr>
                      <a:picLocks noChangeAspect="1"/>
                    </pic:cNvPicPr>
                  </pic:nvPicPr>
                  <pic:blipFill>
                    <a:blip r:embed="rId27"/>
                    <a:stretch>
                      <a:fillRect/>
                    </a:stretch>
                  </pic:blipFill>
                  <pic:spPr>
                    <a:xfrm>
                      <a:off x="0" y="0"/>
                      <a:ext cx="2724150" cy="5283200"/>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0"/>
        </w:numPr>
        <w:adjustRightInd w:val="0"/>
        <w:snapToGrid w:val="0"/>
        <w:spacing w:line="240" w:lineRule="auto"/>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cs="Times New Roman"/>
          <w:szCs w:val="24"/>
        </w:rPr>
      </w:pPr>
      <w:r>
        <w:rPr>
          <w:rFonts w:hint="eastAsia" w:ascii="仿宋" w:hAnsi="仿宋" w:eastAsia="仿宋" w:cs="Times New Roman"/>
          <w:szCs w:val="24"/>
          <w:lang w:val="en-US" w:eastAsia="zh-CN"/>
        </w:rPr>
        <w:t>无</w:t>
      </w:r>
    </w:p>
    <w:p>
      <w:pPr>
        <w:numPr>
          <w:ilvl w:val="0"/>
          <w:numId w:val="0"/>
        </w:numPr>
        <w:adjustRightInd w:val="0"/>
        <w:snapToGrid w:val="0"/>
        <w:spacing w:line="240" w:lineRule="auto"/>
        <w:ind w:firstLine="480" w:firstLineChars="200"/>
        <w:rPr>
          <w:rFonts w:hint="eastAsia" w:ascii="仿宋" w:hAnsi="仿宋" w:eastAsia="仿宋" w:cs="Times New Roman"/>
          <w:szCs w:val="24"/>
          <w:lang w:val="en-US" w:eastAsia="zh-CN"/>
        </w:rPr>
      </w:pP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主页-视频</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视频</w:t>
      </w:r>
      <w:r>
        <w:rPr>
          <w:rFonts w:hint="eastAsia" w:ascii="仿宋" w:hAnsi="仿宋" w:eastAsia="仿宋"/>
          <w:szCs w:val="24"/>
          <w:lang w:val="en-US" w:eastAsia="zh-CN"/>
        </w:rPr>
        <w:t>功能提供用户通过视听方式学习合规制度法规</w:t>
      </w:r>
      <w:r>
        <w:rPr>
          <w:rFonts w:hint="eastAsia" w:ascii="仿宋" w:hAnsi="仿宋" w:eastAsia="仿宋"/>
          <w:szCs w:val="24"/>
        </w:rPr>
        <w:t>。</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pPr>
      <w:r>
        <w:drawing>
          <wp:inline distT="0" distB="0" distL="114300" distR="114300">
            <wp:extent cx="2854325" cy="4909185"/>
            <wp:effectExtent l="0" t="0" r="0" b="0"/>
            <wp:docPr id="1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79"/>
                    <pic:cNvPicPr>
                      <a:picLocks noChangeAspect="1"/>
                    </pic:cNvPicPr>
                  </pic:nvPicPr>
                  <pic:blipFill>
                    <a:blip r:embed="rId28"/>
                    <a:stretch>
                      <a:fillRect/>
                    </a:stretch>
                  </pic:blipFill>
                  <pic:spPr>
                    <a:xfrm>
                      <a:off x="0" y="0"/>
                      <a:ext cx="2854325" cy="4909185"/>
                    </a:xfrm>
                    <a:prstGeom prst="rect">
                      <a:avLst/>
                    </a:prstGeom>
                    <a:noFill/>
                    <a:ln>
                      <a:noFill/>
                    </a:ln>
                  </pic:spPr>
                </pic:pic>
              </a:graphicData>
            </a:graphic>
          </wp:inline>
        </w:drawing>
      </w:r>
    </w:p>
    <w:p>
      <w:pPr>
        <w:pStyle w:val="23"/>
        <w:shd w:val="clear" w:color="auto" w:fill="FFFFFF"/>
        <w:spacing w:before="0" w:beforeAutospacing="0" w:after="156" w:afterAutospacing="0"/>
        <w:jc w:val="center"/>
        <w:rPr>
          <w:rFonts w:hint="eastAsia"/>
        </w:rPr>
      </w:pPr>
      <w:r>
        <w:drawing>
          <wp:inline distT="0" distB="0" distL="114300" distR="114300">
            <wp:extent cx="3046095" cy="5177790"/>
            <wp:effectExtent l="0" t="0" r="0" b="0"/>
            <wp:docPr id="20"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81"/>
                    <pic:cNvPicPr>
                      <a:picLocks noChangeAspect="1"/>
                    </pic:cNvPicPr>
                  </pic:nvPicPr>
                  <pic:blipFill>
                    <a:blip r:embed="rId29"/>
                    <a:stretch>
                      <a:fillRect/>
                    </a:stretch>
                  </pic:blipFill>
                  <pic:spPr>
                    <a:xfrm>
                      <a:off x="0" y="0"/>
                      <a:ext cx="3046095" cy="5177790"/>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12"/>
        </w:numPr>
        <w:adjustRightInd w:val="0"/>
        <w:snapToGrid w:val="0"/>
        <w:spacing w:line="240" w:lineRule="auto"/>
        <w:ind w:firstLine="480" w:firstLineChars="200"/>
        <w:rPr>
          <w:rFonts w:hint="eastAsia" w:ascii="仿宋" w:hAnsi="仿宋" w:eastAsia="仿宋" w:cs="Times New Roman"/>
          <w:szCs w:val="24"/>
        </w:rPr>
      </w:pPr>
      <w:r>
        <w:rPr>
          <w:rFonts w:hint="eastAsia" w:ascii="仿宋" w:hAnsi="仿宋" w:eastAsia="仿宋" w:cs="Times New Roman"/>
          <w:szCs w:val="24"/>
        </w:rPr>
        <w:t>视频</w:t>
      </w:r>
      <w:r>
        <w:rPr>
          <w:rFonts w:hint="eastAsia" w:ascii="仿宋" w:hAnsi="仿宋" w:eastAsia="仿宋" w:cs="Times New Roman"/>
          <w:szCs w:val="24"/>
          <w:lang w:val="en-US" w:eastAsia="zh-CN"/>
        </w:rPr>
        <w:t>是用户通过前端的上传功能配置的，根据配置权限进行推荐</w:t>
      </w:r>
      <w:r>
        <w:rPr>
          <w:rFonts w:hint="eastAsia" w:ascii="仿宋" w:hAnsi="仿宋" w:eastAsia="仿宋" w:cs="Times New Roman"/>
          <w:szCs w:val="24"/>
        </w:rPr>
        <w:t>。</w:t>
      </w:r>
    </w:p>
    <w:p>
      <w:pPr>
        <w:numPr>
          <w:ilvl w:val="0"/>
          <w:numId w:val="12"/>
        </w:numPr>
        <w:adjustRightInd w:val="0"/>
        <w:snapToGrid w:val="0"/>
        <w:spacing w:line="240" w:lineRule="auto"/>
        <w:ind w:firstLine="480" w:firstLineChars="200"/>
        <w:rPr>
          <w:rFonts w:hint="eastAsia" w:ascii="仿宋" w:hAnsi="仿宋" w:eastAsia="仿宋" w:cs="Times New Roman"/>
          <w:szCs w:val="24"/>
        </w:rPr>
      </w:pPr>
      <w:r>
        <w:rPr>
          <w:rFonts w:hint="eastAsia" w:ascii="仿宋" w:hAnsi="仿宋" w:eastAsia="仿宋" w:cs="Times New Roman"/>
          <w:szCs w:val="24"/>
          <w:lang w:val="en-US" w:eastAsia="zh-CN"/>
        </w:rPr>
        <w:t>视频详情页包括收藏、点赞功能。</w:t>
      </w:r>
    </w:p>
    <w:p>
      <w:pPr>
        <w:numPr>
          <w:ilvl w:val="0"/>
          <w:numId w:val="12"/>
        </w:numPr>
        <w:adjustRightInd w:val="0"/>
        <w:snapToGrid w:val="0"/>
        <w:spacing w:line="240" w:lineRule="auto"/>
        <w:ind w:firstLine="480" w:firstLineChars="200"/>
        <w:rPr>
          <w:rFonts w:hint="eastAsia" w:ascii="仿宋" w:hAnsi="仿宋" w:eastAsia="仿宋" w:cs="Times New Roman"/>
          <w:szCs w:val="24"/>
        </w:rPr>
      </w:pPr>
      <w:r>
        <w:rPr>
          <w:rFonts w:hint="eastAsia" w:ascii="仿宋" w:hAnsi="仿宋" w:eastAsia="仿宋" w:cs="Times New Roman"/>
          <w:szCs w:val="24"/>
          <w:lang w:val="en-US" w:eastAsia="zh-CN"/>
        </w:rPr>
        <w:t>视频播放支持暂停、快进</w:t>
      </w:r>
      <w:r>
        <w:rPr>
          <w:rFonts w:hint="eastAsia" w:ascii="仿宋" w:hAnsi="仿宋" w:eastAsia="仿宋" w:cs="Times New Roman"/>
          <w:szCs w:val="24"/>
        </w:rPr>
        <w:t>。</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cs="Times New Roman"/>
          <w:szCs w:val="24"/>
        </w:rPr>
      </w:pPr>
      <w:r>
        <w:rPr>
          <w:rFonts w:hint="eastAsia" w:ascii="仿宋" w:hAnsi="仿宋" w:eastAsia="仿宋" w:cs="Times New Roman"/>
          <w:szCs w:val="24"/>
          <w:lang w:val="en-US" w:eastAsia="zh-CN"/>
        </w:rPr>
        <w:t>无</w:t>
      </w:r>
    </w:p>
    <w:p>
      <w:pPr>
        <w:numPr>
          <w:ilvl w:val="0"/>
          <w:numId w:val="0"/>
        </w:numPr>
        <w:adjustRightInd w:val="0"/>
        <w:snapToGrid w:val="0"/>
        <w:spacing w:line="240" w:lineRule="auto"/>
        <w:ind w:firstLine="0" w:firstLineChars="0"/>
        <w:rPr>
          <w:rFonts w:hint="eastAsia" w:ascii="仿宋" w:hAnsi="仿宋" w:eastAsia="仿宋" w:cs="Times New Roman"/>
          <w:szCs w:val="24"/>
        </w:rPr>
      </w:pP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主页-</w:t>
      </w:r>
      <w:r>
        <w:rPr>
          <w:rFonts w:hint="eastAsia" w:ascii="仿宋" w:hAnsi="仿宋" w:eastAsia="仿宋" w:cs="黑体"/>
          <w:szCs w:val="24"/>
          <w:highlight w:val="yellow"/>
          <w:lang w:val="en-US" w:eastAsia="zh-CN"/>
        </w:rPr>
        <w:t>发布</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lang w:val="en-US" w:eastAsia="zh-CN"/>
        </w:rPr>
        <w:t>具有发布权限的用户，在合规学习小程序发布学习</w:t>
      </w:r>
      <w:r>
        <w:rPr>
          <w:rFonts w:hint="eastAsia" w:ascii="仿宋" w:hAnsi="仿宋" w:eastAsia="仿宋"/>
          <w:szCs w:val="24"/>
        </w:rPr>
        <w:t>。</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pPr>
      <w:r>
        <w:drawing>
          <wp:inline distT="0" distB="0" distL="114300" distR="114300">
            <wp:extent cx="2842895" cy="4648200"/>
            <wp:effectExtent l="0" t="0" r="0" b="0"/>
            <wp:docPr id="21"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09"/>
                    <pic:cNvPicPr>
                      <a:picLocks noChangeAspect="1"/>
                    </pic:cNvPicPr>
                  </pic:nvPicPr>
                  <pic:blipFill>
                    <a:blip r:embed="rId30"/>
                    <a:stretch>
                      <a:fillRect/>
                    </a:stretch>
                  </pic:blipFill>
                  <pic:spPr>
                    <a:xfrm>
                      <a:off x="0" y="0"/>
                      <a:ext cx="2842895" cy="4648200"/>
                    </a:xfrm>
                    <a:prstGeom prst="rect">
                      <a:avLst/>
                    </a:prstGeom>
                    <a:noFill/>
                    <a:ln>
                      <a:noFill/>
                    </a:ln>
                  </pic:spPr>
                </pic:pic>
              </a:graphicData>
            </a:graphic>
          </wp:inline>
        </w:drawing>
      </w:r>
    </w:p>
    <w:p>
      <w:pPr>
        <w:pStyle w:val="23"/>
        <w:shd w:val="clear" w:color="auto" w:fill="FFFFFF"/>
        <w:spacing w:before="0" w:beforeAutospacing="0" w:after="156" w:afterAutospacing="0"/>
        <w:jc w:val="center"/>
        <w:rPr>
          <w:rFonts w:hint="eastAsia"/>
        </w:rPr>
      </w:pPr>
      <w:r>
        <w:drawing>
          <wp:inline distT="0" distB="0" distL="114300" distR="114300">
            <wp:extent cx="2933700" cy="4826000"/>
            <wp:effectExtent l="0" t="0" r="0" b="0"/>
            <wp:docPr id="22"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0"/>
                    <pic:cNvPicPr>
                      <a:picLocks noChangeAspect="1"/>
                    </pic:cNvPicPr>
                  </pic:nvPicPr>
                  <pic:blipFill>
                    <a:blip r:embed="rId31"/>
                    <a:stretch>
                      <a:fillRect/>
                    </a:stretch>
                  </pic:blipFill>
                  <pic:spPr>
                    <a:xfrm>
                      <a:off x="0" y="0"/>
                      <a:ext cx="2933700" cy="4826000"/>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13"/>
        </w:numPr>
        <w:adjustRightInd w:val="0"/>
        <w:snapToGrid w:val="0"/>
        <w:spacing w:line="240" w:lineRule="auto"/>
        <w:ind w:firstLine="480" w:firstLineChars="200"/>
        <w:rPr>
          <w:rFonts w:hint="eastAsia" w:ascii="仿宋" w:hAnsi="仿宋" w:eastAsia="仿宋" w:cs="Times New Roman"/>
          <w:szCs w:val="24"/>
        </w:rPr>
      </w:pPr>
      <w:r>
        <w:rPr>
          <w:rFonts w:hint="eastAsia" w:ascii="仿宋" w:hAnsi="仿宋" w:eastAsia="仿宋" w:cs="Times New Roman"/>
          <w:szCs w:val="24"/>
          <w:lang w:val="en-US" w:eastAsia="zh-CN"/>
        </w:rPr>
        <w:t>学习对象分为两种：全部、业务领域</w:t>
      </w:r>
      <w:r>
        <w:rPr>
          <w:rFonts w:hint="eastAsia" w:ascii="仿宋" w:hAnsi="仿宋" w:eastAsia="仿宋" w:cs="Times New Roman"/>
          <w:szCs w:val="24"/>
        </w:rPr>
        <w:t>。</w:t>
      </w:r>
    </w:p>
    <w:p>
      <w:pPr>
        <w:numPr>
          <w:ilvl w:val="0"/>
          <w:numId w:val="13"/>
        </w:numPr>
        <w:adjustRightInd w:val="0"/>
        <w:snapToGrid w:val="0"/>
        <w:spacing w:line="240" w:lineRule="auto"/>
        <w:ind w:firstLine="480" w:firstLineChars="200"/>
        <w:rPr>
          <w:rFonts w:hint="eastAsia" w:ascii="仿宋" w:hAnsi="仿宋" w:eastAsia="仿宋" w:cs="Times New Roman"/>
          <w:szCs w:val="24"/>
        </w:rPr>
      </w:pPr>
      <w:r>
        <w:rPr>
          <w:rFonts w:hint="eastAsia" w:ascii="仿宋" w:hAnsi="仿宋" w:eastAsia="仿宋" w:cs="Times New Roman"/>
          <w:szCs w:val="24"/>
          <w:lang w:val="en-US" w:eastAsia="zh-CN"/>
        </w:rPr>
        <w:t>视频标题必填。</w:t>
      </w:r>
    </w:p>
    <w:p>
      <w:pPr>
        <w:numPr>
          <w:ilvl w:val="0"/>
          <w:numId w:val="13"/>
        </w:numPr>
        <w:adjustRightInd w:val="0"/>
        <w:snapToGrid w:val="0"/>
        <w:spacing w:line="240" w:lineRule="auto"/>
        <w:ind w:firstLine="480" w:firstLineChars="200"/>
        <w:rPr>
          <w:rFonts w:hint="eastAsia" w:ascii="仿宋" w:hAnsi="仿宋" w:eastAsia="仿宋" w:cs="Times New Roman"/>
          <w:szCs w:val="24"/>
        </w:rPr>
      </w:pPr>
      <w:r>
        <w:rPr>
          <w:rFonts w:hint="eastAsia" w:ascii="仿宋" w:hAnsi="仿宋" w:eastAsia="仿宋" w:cs="Times New Roman"/>
          <w:szCs w:val="24"/>
          <w:lang w:val="en-US" w:eastAsia="zh-CN"/>
        </w:rPr>
        <w:t>上传视频支持保存草稿</w:t>
      </w:r>
      <w:r>
        <w:rPr>
          <w:rFonts w:hint="eastAsia" w:ascii="仿宋" w:hAnsi="仿宋" w:eastAsia="仿宋" w:cs="Times New Roman"/>
          <w:szCs w:val="24"/>
        </w:rPr>
        <w:t>。</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我的-收藏</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展示用户学习</w:t>
      </w:r>
      <w:r>
        <w:rPr>
          <w:rFonts w:hint="eastAsia" w:ascii="仿宋" w:hAnsi="仿宋" w:eastAsia="仿宋"/>
          <w:szCs w:val="24"/>
          <w:lang w:val="en-US" w:eastAsia="zh-CN"/>
        </w:rPr>
        <w:t>过程中，收藏的制度法规</w:t>
      </w:r>
      <w:r>
        <w:rPr>
          <w:rFonts w:hint="eastAsia" w:ascii="仿宋" w:hAnsi="仿宋" w:eastAsia="仿宋"/>
          <w:szCs w:val="24"/>
        </w:rPr>
        <w:t>内容有哪些。</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rPr>
          <w:rFonts w:hint="eastAsia" w:ascii="Helvetica Neue" w:hAnsi="Helvetica Neue" w:cs="Helvetica Neue"/>
          <w:color w:val="666666"/>
          <w:sz w:val="21"/>
          <w:szCs w:val="21"/>
          <w:shd w:val="clear" w:color="auto" w:fill="FFFFFF"/>
        </w:rPr>
      </w:pPr>
      <w:r>
        <w:drawing>
          <wp:inline distT="0" distB="0" distL="114300" distR="114300">
            <wp:extent cx="2937510" cy="4793615"/>
            <wp:effectExtent l="0" t="0" r="0" b="0"/>
            <wp:docPr id="23"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2"/>
                    <pic:cNvPicPr>
                      <a:picLocks noChangeAspect="1"/>
                    </pic:cNvPicPr>
                  </pic:nvPicPr>
                  <pic:blipFill>
                    <a:blip r:embed="rId32"/>
                    <a:stretch>
                      <a:fillRect/>
                    </a:stretch>
                  </pic:blipFill>
                  <pic:spPr>
                    <a:xfrm>
                      <a:off x="0" y="0"/>
                      <a:ext cx="2937510" cy="4793615"/>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14"/>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收藏内容</w:t>
      </w:r>
      <w:r>
        <w:rPr>
          <w:rFonts w:hint="eastAsia" w:ascii="仿宋" w:hAnsi="仿宋" w:eastAsia="仿宋"/>
          <w:szCs w:val="24"/>
          <w:lang w:val="en-US" w:eastAsia="zh-CN"/>
        </w:rPr>
        <w:t>分为四</w:t>
      </w:r>
      <w:r>
        <w:rPr>
          <w:rFonts w:hint="eastAsia" w:ascii="仿宋" w:hAnsi="仿宋" w:eastAsia="仿宋"/>
          <w:szCs w:val="24"/>
        </w:rPr>
        <w:t>类：内规、外规、</w:t>
      </w:r>
      <w:r>
        <w:rPr>
          <w:rFonts w:hint="eastAsia" w:ascii="仿宋" w:hAnsi="仿宋" w:eastAsia="仿宋"/>
          <w:szCs w:val="24"/>
          <w:lang w:val="en-US" w:eastAsia="zh-CN"/>
        </w:rPr>
        <w:t>图文</w:t>
      </w:r>
      <w:r>
        <w:rPr>
          <w:rFonts w:hint="eastAsia" w:ascii="仿宋" w:hAnsi="仿宋" w:eastAsia="仿宋"/>
          <w:szCs w:val="24"/>
        </w:rPr>
        <w:t>、视频。</w:t>
      </w:r>
    </w:p>
    <w:p>
      <w:pPr>
        <w:numPr>
          <w:ilvl w:val="0"/>
          <w:numId w:val="14"/>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lang w:val="en-US" w:eastAsia="zh-CN"/>
        </w:rPr>
        <w:t>每个类型的收藏用列表展示，可以删除收藏记录</w:t>
      </w:r>
      <w:r>
        <w:rPr>
          <w:rFonts w:hint="eastAsia" w:ascii="仿宋" w:hAnsi="仿宋" w:eastAsia="仿宋"/>
          <w:szCs w:val="24"/>
        </w:rPr>
        <w:t>。</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cs="Times New Roman"/>
          <w:szCs w:val="24"/>
        </w:rPr>
      </w:pPr>
      <w:r>
        <w:rPr>
          <w:rFonts w:hint="eastAsia" w:ascii="仿宋" w:hAnsi="仿宋" w:eastAsia="仿宋" w:cs="Times New Roman"/>
          <w:szCs w:val="24"/>
          <w:lang w:val="en-US" w:eastAsia="zh-CN"/>
        </w:rPr>
        <w:t>无</w:t>
      </w:r>
    </w:p>
    <w:p>
      <w:pPr>
        <w:numPr>
          <w:ilvl w:val="0"/>
          <w:numId w:val="0"/>
        </w:numPr>
        <w:adjustRightInd w:val="0"/>
        <w:snapToGrid w:val="0"/>
        <w:spacing w:line="240" w:lineRule="auto"/>
        <w:ind w:firstLine="0" w:firstLineChars="0"/>
        <w:rPr>
          <w:rFonts w:hint="eastAsia" w:ascii="仿宋" w:hAnsi="仿宋" w:eastAsia="仿宋"/>
          <w:szCs w:val="24"/>
        </w:rPr>
      </w:pP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我的-标签</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lang w:val="en-US" w:eastAsia="zh-CN"/>
        </w:rPr>
        <w:t>展示后台为用户配置的业务领域标签</w:t>
      </w:r>
      <w:r>
        <w:rPr>
          <w:rFonts w:hint="eastAsia" w:ascii="仿宋" w:hAnsi="仿宋" w:eastAsia="仿宋"/>
          <w:szCs w:val="24"/>
        </w:rPr>
        <w:t>，</w:t>
      </w:r>
      <w:r>
        <w:rPr>
          <w:rFonts w:hint="eastAsia" w:ascii="仿宋" w:hAnsi="仿宋" w:eastAsia="仿宋"/>
          <w:szCs w:val="24"/>
          <w:lang w:val="en-US" w:eastAsia="zh-CN"/>
        </w:rPr>
        <w:t>提供用户编辑标签功能</w:t>
      </w:r>
      <w:r>
        <w:rPr>
          <w:rFonts w:hint="eastAsia" w:ascii="仿宋" w:hAnsi="仿宋" w:eastAsia="仿宋"/>
          <w:szCs w:val="24"/>
        </w:rPr>
        <w:t>。</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pPr>
      <w:r>
        <w:drawing>
          <wp:inline distT="0" distB="0" distL="114300" distR="114300">
            <wp:extent cx="2616200" cy="4648200"/>
            <wp:effectExtent l="0" t="0" r="0" b="0"/>
            <wp:docPr id="2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6"/>
                    <pic:cNvPicPr>
                      <a:picLocks noChangeAspect="1"/>
                    </pic:cNvPicPr>
                  </pic:nvPicPr>
                  <pic:blipFill>
                    <a:blip r:embed="rId33"/>
                    <a:stretch>
                      <a:fillRect/>
                    </a:stretch>
                  </pic:blipFill>
                  <pic:spPr>
                    <a:xfrm>
                      <a:off x="0" y="0"/>
                      <a:ext cx="2616200" cy="4648200"/>
                    </a:xfrm>
                    <a:prstGeom prst="rect">
                      <a:avLst/>
                    </a:prstGeom>
                    <a:noFill/>
                    <a:ln>
                      <a:noFill/>
                    </a:ln>
                  </pic:spPr>
                </pic:pic>
              </a:graphicData>
            </a:graphic>
          </wp:inline>
        </w:drawing>
      </w:r>
    </w:p>
    <w:p>
      <w:pPr>
        <w:pStyle w:val="23"/>
        <w:shd w:val="clear" w:color="auto" w:fill="FFFFFF"/>
        <w:spacing w:before="0" w:beforeAutospacing="0" w:after="156" w:afterAutospacing="0"/>
        <w:jc w:val="center"/>
      </w:pPr>
      <w:r>
        <w:drawing>
          <wp:inline distT="0" distB="0" distL="114300" distR="114300">
            <wp:extent cx="2609850" cy="4692650"/>
            <wp:effectExtent l="0" t="0" r="0" b="0"/>
            <wp:docPr id="25"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7"/>
                    <pic:cNvPicPr>
                      <a:picLocks noChangeAspect="1"/>
                    </pic:cNvPicPr>
                  </pic:nvPicPr>
                  <pic:blipFill>
                    <a:blip r:embed="rId34"/>
                    <a:stretch>
                      <a:fillRect/>
                    </a:stretch>
                  </pic:blipFill>
                  <pic:spPr>
                    <a:xfrm>
                      <a:off x="0" y="0"/>
                      <a:ext cx="2609850" cy="4692650"/>
                    </a:xfrm>
                    <a:prstGeom prst="rect">
                      <a:avLst/>
                    </a:prstGeom>
                    <a:noFill/>
                    <a:ln>
                      <a:noFill/>
                    </a:ln>
                  </pic:spPr>
                </pic:pic>
              </a:graphicData>
            </a:graphic>
          </wp:inline>
        </w:drawing>
      </w:r>
    </w:p>
    <w:p>
      <w:pPr>
        <w:pStyle w:val="23"/>
        <w:shd w:val="clear" w:color="auto" w:fill="FFFFFF"/>
        <w:spacing w:before="0" w:beforeAutospacing="0" w:after="156" w:afterAutospacing="0"/>
        <w:jc w:val="center"/>
      </w:pPr>
      <w:r>
        <w:drawing>
          <wp:inline distT="0" distB="0" distL="114300" distR="114300">
            <wp:extent cx="2597150" cy="4578350"/>
            <wp:effectExtent l="0" t="0" r="0" b="0"/>
            <wp:docPr id="26"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8"/>
                    <pic:cNvPicPr>
                      <a:picLocks noChangeAspect="1"/>
                    </pic:cNvPicPr>
                  </pic:nvPicPr>
                  <pic:blipFill>
                    <a:blip r:embed="rId35"/>
                    <a:stretch>
                      <a:fillRect/>
                    </a:stretch>
                  </pic:blipFill>
                  <pic:spPr>
                    <a:xfrm>
                      <a:off x="0" y="0"/>
                      <a:ext cx="2597150" cy="4578350"/>
                    </a:xfrm>
                    <a:prstGeom prst="rect">
                      <a:avLst/>
                    </a:prstGeom>
                    <a:noFill/>
                    <a:ln>
                      <a:noFill/>
                    </a:ln>
                  </pic:spPr>
                </pic:pic>
              </a:graphicData>
            </a:graphic>
          </wp:inline>
        </w:drawing>
      </w:r>
    </w:p>
    <w:p>
      <w:pPr>
        <w:pStyle w:val="23"/>
        <w:shd w:val="clear" w:color="auto" w:fill="FFFFFF"/>
        <w:spacing w:before="0" w:beforeAutospacing="0" w:after="156" w:afterAutospacing="0"/>
        <w:jc w:val="center"/>
        <w:rPr>
          <w:rFonts w:hint="eastAsia" w:ascii="Helvetica Neue" w:hAnsi="Helvetica Neue" w:cs="Helvetica Neue"/>
          <w:color w:val="666666"/>
          <w:sz w:val="21"/>
          <w:szCs w:val="21"/>
          <w:shd w:val="clear" w:color="auto" w:fill="FFFFFF"/>
        </w:rPr>
      </w:pPr>
      <w:r>
        <w:drawing>
          <wp:inline distT="0" distB="0" distL="114300" distR="114300">
            <wp:extent cx="2597150" cy="4400550"/>
            <wp:effectExtent l="0" t="0" r="0" b="0"/>
            <wp:docPr id="27"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9"/>
                    <pic:cNvPicPr>
                      <a:picLocks noChangeAspect="1"/>
                    </pic:cNvPicPr>
                  </pic:nvPicPr>
                  <pic:blipFill>
                    <a:blip r:embed="rId36"/>
                    <a:stretch>
                      <a:fillRect/>
                    </a:stretch>
                  </pic:blipFill>
                  <pic:spPr>
                    <a:xfrm>
                      <a:off x="0" y="0"/>
                      <a:ext cx="2597150" cy="4400550"/>
                    </a:xfrm>
                    <a:prstGeom prst="rect">
                      <a:avLst/>
                    </a:prstGeom>
                    <a:noFill/>
                    <a:ln>
                      <a:noFill/>
                    </a:ln>
                  </pic:spPr>
                </pic:pic>
              </a:graphicData>
            </a:graphic>
          </wp:inline>
        </w:drawing>
      </w:r>
    </w:p>
    <w:p>
      <w:pPr>
        <w:numPr>
          <w:ilvl w:val="0"/>
          <w:numId w:val="15"/>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通过主页</w:t>
      </w:r>
      <w:r>
        <w:rPr>
          <w:rFonts w:hint="eastAsia" w:ascii="仿宋" w:hAnsi="仿宋" w:eastAsia="仿宋"/>
          <w:szCs w:val="24"/>
          <w:lang w:eastAsia="zh-CN"/>
        </w:rPr>
        <w:t>“</w:t>
      </w:r>
      <w:r>
        <w:rPr>
          <w:rFonts w:hint="eastAsia" w:ascii="仿宋" w:hAnsi="仿宋" w:eastAsia="仿宋"/>
          <w:szCs w:val="24"/>
        </w:rPr>
        <w:t>我的</w:t>
      </w:r>
      <w:r>
        <w:rPr>
          <w:rFonts w:hint="eastAsia" w:ascii="仿宋" w:hAnsi="仿宋" w:eastAsia="仿宋"/>
          <w:szCs w:val="24"/>
          <w:lang w:eastAsia="zh-CN"/>
        </w:rPr>
        <w:t>”</w:t>
      </w:r>
      <w:r>
        <w:rPr>
          <w:rFonts w:hint="eastAsia" w:ascii="仿宋" w:hAnsi="仿宋" w:eastAsia="仿宋"/>
          <w:szCs w:val="24"/>
        </w:rPr>
        <w:t>进入到我的详情页面；</w:t>
      </w:r>
    </w:p>
    <w:p>
      <w:pPr>
        <w:numPr>
          <w:ilvl w:val="0"/>
          <w:numId w:val="15"/>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在我的详情页面选择标签</w:t>
      </w:r>
      <w:r>
        <w:rPr>
          <w:rFonts w:hint="eastAsia" w:ascii="仿宋" w:hAnsi="仿宋" w:eastAsia="仿宋"/>
          <w:szCs w:val="24"/>
          <w:lang w:val="en-US" w:eastAsia="zh-CN"/>
        </w:rPr>
        <w:t>功能</w:t>
      </w:r>
      <w:r>
        <w:rPr>
          <w:rFonts w:hint="eastAsia" w:ascii="仿宋" w:hAnsi="仿宋" w:eastAsia="仿宋"/>
          <w:szCs w:val="24"/>
        </w:rPr>
        <w:t>；</w:t>
      </w:r>
    </w:p>
    <w:p>
      <w:pPr>
        <w:numPr>
          <w:ilvl w:val="0"/>
          <w:numId w:val="15"/>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进</w:t>
      </w:r>
      <w:r>
        <w:rPr>
          <w:rFonts w:hint="eastAsia" w:ascii="仿宋" w:hAnsi="仿宋" w:eastAsia="仿宋"/>
          <w:szCs w:val="24"/>
          <w:lang w:val="en-US" w:eastAsia="zh-CN"/>
        </w:rPr>
        <w:t>入</w:t>
      </w:r>
      <w:r>
        <w:rPr>
          <w:rFonts w:hint="eastAsia" w:ascii="仿宋" w:hAnsi="仿宋" w:eastAsia="仿宋"/>
          <w:szCs w:val="24"/>
        </w:rPr>
        <w:t>标签</w:t>
      </w:r>
      <w:r>
        <w:rPr>
          <w:rFonts w:hint="eastAsia" w:ascii="仿宋" w:hAnsi="仿宋" w:eastAsia="仿宋"/>
          <w:szCs w:val="24"/>
          <w:lang w:val="en-US" w:eastAsia="zh-CN"/>
        </w:rPr>
        <w:t>详情</w:t>
      </w:r>
      <w:r>
        <w:rPr>
          <w:rFonts w:hint="eastAsia" w:ascii="仿宋" w:hAnsi="仿宋" w:eastAsia="仿宋"/>
          <w:szCs w:val="24"/>
        </w:rPr>
        <w:t>页面，查看自己的所属标签；</w:t>
      </w:r>
    </w:p>
    <w:p>
      <w:pPr>
        <w:numPr>
          <w:ilvl w:val="0"/>
          <w:numId w:val="15"/>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点击编辑按钮，</w:t>
      </w:r>
      <w:r>
        <w:rPr>
          <w:rFonts w:hint="eastAsia" w:ascii="仿宋" w:hAnsi="仿宋" w:eastAsia="仿宋"/>
          <w:szCs w:val="24"/>
          <w:lang w:val="en-US" w:eastAsia="zh-CN"/>
        </w:rPr>
        <w:t>首次只能新增标签，选中标签（单选、多选）</w:t>
      </w:r>
      <w:r>
        <w:rPr>
          <w:rFonts w:hint="eastAsia" w:ascii="仿宋" w:hAnsi="仿宋" w:eastAsia="仿宋"/>
          <w:szCs w:val="24"/>
        </w:rPr>
        <w:t>；</w:t>
      </w:r>
    </w:p>
    <w:p>
      <w:pPr>
        <w:numPr>
          <w:ilvl w:val="0"/>
          <w:numId w:val="15"/>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保存，标签编辑成功。</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16"/>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用户的初始标签</w:t>
      </w:r>
      <w:r>
        <w:rPr>
          <w:rFonts w:hint="eastAsia" w:ascii="仿宋" w:hAnsi="仿宋" w:eastAsia="仿宋"/>
          <w:szCs w:val="24"/>
          <w:lang w:val="en-US" w:eastAsia="zh-CN"/>
        </w:rPr>
        <w:t>通过后台配置</w:t>
      </w:r>
      <w:r>
        <w:rPr>
          <w:rFonts w:hint="eastAsia" w:ascii="仿宋" w:hAnsi="仿宋" w:eastAsia="仿宋"/>
          <w:szCs w:val="24"/>
        </w:rPr>
        <w:t>。</w:t>
      </w:r>
    </w:p>
    <w:p>
      <w:pPr>
        <w:numPr>
          <w:ilvl w:val="0"/>
          <w:numId w:val="16"/>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lang w:val="en-US" w:eastAsia="zh-CN"/>
        </w:rPr>
        <w:t>初始标签不可修改，置灰表示，首次支持新增其他标签，后续可对用户自己新增的标签进行删除，去掉选中</w:t>
      </w:r>
      <w:r>
        <w:rPr>
          <w:rFonts w:hint="eastAsia" w:ascii="仿宋" w:hAnsi="仿宋" w:eastAsia="仿宋"/>
          <w:szCs w:val="24"/>
        </w:rPr>
        <w:t>。</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cs="Times New Roman"/>
          <w:szCs w:val="24"/>
        </w:rPr>
      </w:pPr>
      <w:r>
        <w:rPr>
          <w:rFonts w:hint="eastAsia" w:ascii="仿宋" w:hAnsi="仿宋" w:eastAsia="仿宋" w:cs="Times New Roman"/>
          <w:szCs w:val="24"/>
          <w:lang w:val="en-US" w:eastAsia="zh-CN"/>
        </w:rPr>
        <w:t>无</w:t>
      </w:r>
    </w:p>
    <w:p>
      <w:pPr>
        <w:numPr>
          <w:ilvl w:val="0"/>
          <w:numId w:val="0"/>
        </w:numPr>
        <w:adjustRightInd w:val="0"/>
        <w:snapToGrid w:val="0"/>
        <w:spacing w:line="240" w:lineRule="auto"/>
        <w:ind w:firstLine="0" w:firstLineChars="0"/>
        <w:rPr>
          <w:rFonts w:hint="eastAsia" w:ascii="仿宋" w:hAnsi="仿宋" w:eastAsia="仿宋"/>
          <w:szCs w:val="24"/>
        </w:rPr>
      </w:pP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我的-历史</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查看自己浏览</w:t>
      </w:r>
      <w:r>
        <w:rPr>
          <w:rFonts w:hint="eastAsia" w:ascii="仿宋" w:hAnsi="仿宋" w:eastAsia="仿宋"/>
          <w:szCs w:val="24"/>
          <w:lang w:val="en-US" w:eastAsia="zh-CN"/>
        </w:rPr>
        <w:t>过的内规、外规、图文、视频的等</w:t>
      </w:r>
      <w:r>
        <w:rPr>
          <w:rFonts w:hint="eastAsia" w:ascii="仿宋" w:hAnsi="仿宋" w:eastAsia="仿宋"/>
          <w:szCs w:val="24"/>
        </w:rPr>
        <w:t>历史记录。</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numPr>
          <w:ilvl w:val="0"/>
          <w:numId w:val="17"/>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我的-历史。</w:t>
      </w:r>
    </w:p>
    <w:p>
      <w:pPr>
        <w:numPr>
          <w:ilvl w:val="0"/>
          <w:numId w:val="0"/>
        </w:numPr>
        <w:adjustRightInd w:val="0"/>
        <w:snapToGrid w:val="0"/>
        <w:spacing w:line="240" w:lineRule="auto"/>
        <w:jc w:val="center"/>
      </w:pPr>
      <w:r>
        <w:drawing>
          <wp:inline distT="0" distB="0" distL="114300" distR="114300">
            <wp:extent cx="2673350" cy="3886200"/>
            <wp:effectExtent l="0" t="0" r="0" b="0"/>
            <wp:docPr id="28"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0"/>
                    <pic:cNvPicPr>
                      <a:picLocks noChangeAspect="1"/>
                    </pic:cNvPicPr>
                  </pic:nvPicPr>
                  <pic:blipFill>
                    <a:blip r:embed="rId37"/>
                    <a:stretch>
                      <a:fillRect/>
                    </a:stretch>
                  </pic:blipFill>
                  <pic:spPr>
                    <a:xfrm>
                      <a:off x="0" y="0"/>
                      <a:ext cx="2673350" cy="3886200"/>
                    </a:xfrm>
                    <a:prstGeom prst="rect">
                      <a:avLst/>
                    </a:prstGeom>
                    <a:noFill/>
                    <a:ln>
                      <a:noFill/>
                    </a:ln>
                  </pic:spPr>
                </pic:pic>
              </a:graphicData>
            </a:graphic>
          </wp:inline>
        </w:drawing>
      </w:r>
    </w:p>
    <w:p>
      <w:pPr>
        <w:numPr>
          <w:ilvl w:val="0"/>
          <w:numId w:val="0"/>
        </w:numPr>
        <w:adjustRightInd w:val="0"/>
        <w:snapToGrid w:val="0"/>
        <w:spacing w:line="240" w:lineRule="auto"/>
        <w:jc w:val="center"/>
        <w:rPr>
          <w:rFonts w:hint="eastAsia"/>
        </w:rPr>
      </w:pPr>
      <w:r>
        <w:drawing>
          <wp:inline distT="0" distB="0" distL="114300" distR="114300">
            <wp:extent cx="2595245" cy="5621020"/>
            <wp:effectExtent l="0" t="0" r="0" b="0"/>
            <wp:docPr id="29" name="图片 261" descr="页面-1-46-我的-编辑历史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1" descr="页面-1-46-我的-编辑历史记录"/>
                    <pic:cNvPicPr>
                      <a:picLocks noChangeAspect="1"/>
                    </pic:cNvPicPr>
                  </pic:nvPicPr>
                  <pic:blipFill>
                    <a:blip r:embed="rId38"/>
                    <a:stretch>
                      <a:fillRect/>
                    </a:stretch>
                  </pic:blipFill>
                  <pic:spPr>
                    <a:xfrm>
                      <a:off x="0" y="0"/>
                      <a:ext cx="2595245" cy="5621020"/>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18"/>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通过历史可以访问详情页面。</w:t>
      </w:r>
    </w:p>
    <w:p>
      <w:pPr>
        <w:numPr>
          <w:ilvl w:val="0"/>
          <w:numId w:val="18"/>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编辑功能：一键清空、选择删除。</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cs="Times New Roman"/>
          <w:szCs w:val="24"/>
          <w:lang w:val="en-US" w:eastAsia="zh-CN"/>
        </w:rPr>
        <w:t>无</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我的-我的积分</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查看自己的积分情况，功能同主页的积分。</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rPr>
          <w:rFonts w:hint="eastAsia" w:ascii="Helvetica Neue" w:hAnsi="Helvetica Neue" w:cs="Helvetica Neue"/>
          <w:color w:val="666666"/>
          <w:sz w:val="21"/>
          <w:szCs w:val="21"/>
          <w:shd w:val="clear" w:color="auto" w:fill="FFFFFF"/>
        </w:rPr>
      </w:pPr>
      <w:r>
        <w:drawing>
          <wp:inline distT="0" distB="0" distL="114300" distR="114300">
            <wp:extent cx="2667000" cy="5226050"/>
            <wp:effectExtent l="0" t="0" r="0" b="0"/>
            <wp:docPr id="30"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03"/>
                    <pic:cNvPicPr>
                      <a:picLocks noChangeAspect="1"/>
                    </pic:cNvPicPr>
                  </pic:nvPicPr>
                  <pic:blipFill>
                    <a:blip r:embed="rId39"/>
                    <a:stretch>
                      <a:fillRect/>
                    </a:stretch>
                  </pic:blipFill>
                  <pic:spPr>
                    <a:xfrm>
                      <a:off x="0" y="0"/>
                      <a:ext cx="2667000" cy="5226050"/>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19"/>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总积分、个人积分排名。</w:t>
      </w:r>
    </w:p>
    <w:p>
      <w:pPr>
        <w:numPr>
          <w:ilvl w:val="0"/>
          <w:numId w:val="19"/>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差错积分兑换功能与合规管理系统对接</w:t>
      </w:r>
      <w:r>
        <w:rPr>
          <w:rFonts w:hint="eastAsia" w:ascii="仿宋" w:hAnsi="仿宋" w:eastAsia="仿宋"/>
          <w:szCs w:val="24"/>
          <w:lang w:eastAsia="zh-CN"/>
        </w:rPr>
        <w:t>，</w:t>
      </w:r>
      <w:r>
        <w:rPr>
          <w:rFonts w:hint="eastAsia" w:ascii="仿宋" w:hAnsi="仿宋" w:eastAsia="仿宋"/>
          <w:szCs w:val="24"/>
          <w:lang w:val="en-US" w:eastAsia="zh-CN"/>
        </w:rPr>
        <w:t>保留功能入口</w:t>
      </w:r>
      <w:r>
        <w:rPr>
          <w:rFonts w:hint="eastAsia" w:ascii="仿宋" w:hAnsi="仿宋" w:eastAsia="仿宋"/>
          <w:szCs w:val="24"/>
        </w:rPr>
        <w:t>。</w:t>
      </w:r>
    </w:p>
    <w:p>
      <w:pPr>
        <w:numPr>
          <w:ilvl w:val="0"/>
          <w:numId w:val="19"/>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获取积分的详细列表。</w:t>
      </w:r>
    </w:p>
    <w:p>
      <w:pPr>
        <w:numPr>
          <w:ilvl w:val="0"/>
          <w:numId w:val="19"/>
        </w:numPr>
        <w:adjustRightInd w:val="0"/>
        <w:snapToGrid w:val="0"/>
        <w:spacing w:line="240" w:lineRule="auto"/>
        <w:ind w:firstLine="480" w:firstLineChars="200"/>
        <w:rPr>
          <w:rFonts w:hint="eastAsia"/>
        </w:rPr>
      </w:pPr>
      <w:r>
        <w:rPr>
          <w:rFonts w:hint="eastAsia" w:ascii="仿宋" w:hAnsi="仿宋" w:eastAsia="仿宋"/>
          <w:szCs w:val="24"/>
        </w:rPr>
        <w:t>阅读法律法规“去看看”跳转到主页，我要视听学习“去看看”跳转到视频</w:t>
      </w:r>
      <w:r>
        <w:rPr>
          <w:rFonts w:hint="eastAsia" w:ascii="仿宋" w:hAnsi="仿宋" w:eastAsia="仿宋"/>
          <w:szCs w:val="24"/>
          <w:lang w:eastAsia="zh-CN"/>
        </w:rPr>
        <w:t>，</w:t>
      </w:r>
      <w:r>
        <w:rPr>
          <w:rFonts w:hint="eastAsia" w:ascii="仿宋" w:hAnsi="仿宋" w:eastAsia="仿宋"/>
          <w:szCs w:val="24"/>
        </w:rPr>
        <w:t>每日答题“去看看”跳转到我的答题</w:t>
      </w:r>
      <w:r>
        <w:rPr>
          <w:rFonts w:hint="eastAsia" w:ascii="仿宋" w:hAnsi="仿宋" w:eastAsia="仿宋"/>
          <w:szCs w:val="24"/>
          <w:lang w:eastAsia="zh-CN"/>
        </w:rPr>
        <w:t>。</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cs="Times New Roman"/>
          <w:szCs w:val="24"/>
          <w:lang w:val="en-US" w:eastAsia="zh-CN"/>
        </w:rPr>
        <w:t>无</w:t>
      </w:r>
    </w:p>
    <w:p>
      <w:pPr>
        <w:numPr>
          <w:ilvl w:val="0"/>
          <w:numId w:val="0"/>
        </w:numPr>
        <w:adjustRightInd w:val="0"/>
        <w:snapToGrid w:val="0"/>
        <w:spacing w:line="240" w:lineRule="auto"/>
        <w:ind w:firstLine="0" w:firstLineChars="0"/>
        <w:rPr>
          <w:rFonts w:hint="eastAsia"/>
        </w:rPr>
      </w:pP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差错积分兑换</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用积分兑换或者抵扣差错积分。</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rPr>
          <w:rFonts w:hint="eastAsia" w:ascii="Helvetica Neue" w:hAnsi="Helvetica Neue" w:cs="Helvetica Neue"/>
          <w:color w:val="666666"/>
          <w:sz w:val="21"/>
          <w:szCs w:val="21"/>
          <w:shd w:val="clear" w:color="auto" w:fill="FFFFFF"/>
        </w:rPr>
      </w:pPr>
      <w:r>
        <w:rPr>
          <w:rFonts w:hint="eastAsia" w:ascii="Helvetica Neue" w:hAnsi="Helvetica Neue" w:cs="Helvetica Neue"/>
          <w:color w:val="666666"/>
          <w:sz w:val="21"/>
          <w:szCs w:val="21"/>
          <w:shd w:val="clear" w:color="auto" w:fill="FFFFFF"/>
        </w:rPr>
        <w:drawing>
          <wp:inline distT="0" distB="0" distL="114300" distR="114300">
            <wp:extent cx="2905760" cy="6276975"/>
            <wp:effectExtent l="0" t="0" r="0" b="0"/>
            <wp:docPr id="31" name="图片 49" descr="积分-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9" descr="积分-0"/>
                    <pic:cNvPicPr>
                      <a:picLocks noChangeAspect="1"/>
                    </pic:cNvPicPr>
                  </pic:nvPicPr>
                  <pic:blipFill>
                    <a:blip r:embed="rId17"/>
                    <a:stretch>
                      <a:fillRect/>
                    </a:stretch>
                  </pic:blipFill>
                  <pic:spPr>
                    <a:xfrm>
                      <a:off x="0" y="0"/>
                      <a:ext cx="2905760" cy="6276975"/>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1.对接合规管理系统，获取用户差错信息。</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2.积分兑换后将兑换结果返回给合规管理系统。</w:t>
      </w:r>
    </w:p>
    <w:p>
      <w:pPr>
        <w:adjustRightInd w:val="0"/>
        <w:snapToGrid w:val="0"/>
        <w:spacing w:line="240" w:lineRule="auto"/>
        <w:ind w:firstLine="480" w:firstLineChars="200"/>
        <w:rPr>
          <w:rFonts w:hint="eastAsia" w:ascii="仿宋" w:hAnsi="仿宋" w:eastAsia="仿宋"/>
          <w:szCs w:val="24"/>
          <w:lang w:val="en-US" w:eastAsia="zh-CN"/>
        </w:rPr>
      </w:pPr>
      <w:r>
        <w:rPr>
          <w:rFonts w:hint="eastAsia" w:ascii="仿宋" w:hAnsi="仿宋" w:eastAsia="仿宋"/>
          <w:szCs w:val="24"/>
          <w:lang w:val="en-US" w:eastAsia="zh-CN"/>
        </w:rPr>
        <w:t>3.合规学习积分相应扣减。</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cs="Times New Roman"/>
          <w:szCs w:val="24"/>
          <w:lang w:val="en-US" w:eastAsia="zh-CN"/>
        </w:rPr>
        <w:t>无</w:t>
      </w:r>
    </w:p>
    <w:p>
      <w:pPr>
        <w:adjustRightInd w:val="0"/>
        <w:snapToGrid w:val="0"/>
        <w:spacing w:line="240" w:lineRule="auto"/>
        <w:ind w:firstLine="0" w:firstLineChars="0"/>
        <w:rPr>
          <w:rFonts w:hint="default" w:ascii="仿宋" w:hAnsi="仿宋" w:eastAsia="仿宋"/>
          <w:szCs w:val="24"/>
          <w:lang w:val="en-US" w:eastAsia="zh-CN"/>
        </w:rPr>
      </w:pP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lang w:val="en-US" w:eastAsia="zh-CN"/>
        </w:rPr>
        <w:t>我的-</w:t>
      </w:r>
      <w:r>
        <w:rPr>
          <w:rFonts w:hint="eastAsia" w:ascii="仿宋" w:hAnsi="仿宋" w:eastAsia="仿宋" w:cs="黑体"/>
          <w:szCs w:val="24"/>
          <w:highlight w:val="yellow"/>
        </w:rPr>
        <w:t>驾驶舱功能</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手机端整体数据统计展示，总分行学习情况统计，法律法规数量统计。</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63"/>
        <w:jc w:val="center"/>
      </w:pPr>
      <w:r>
        <w:drawing>
          <wp:inline distT="0" distB="0" distL="114300" distR="114300">
            <wp:extent cx="2977515" cy="4718685"/>
            <wp:effectExtent l="0" t="0" r="0" b="0"/>
            <wp:docPr id="3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2"/>
                    <pic:cNvPicPr>
                      <a:picLocks noChangeAspect="1"/>
                    </pic:cNvPicPr>
                  </pic:nvPicPr>
                  <pic:blipFill>
                    <a:blip r:embed="rId40"/>
                    <a:stretch>
                      <a:fillRect/>
                    </a:stretch>
                  </pic:blipFill>
                  <pic:spPr>
                    <a:xfrm>
                      <a:off x="0" y="0"/>
                      <a:ext cx="2977515" cy="4718685"/>
                    </a:xfrm>
                    <a:prstGeom prst="rect">
                      <a:avLst/>
                    </a:prstGeom>
                    <a:noFill/>
                    <a:ln>
                      <a:noFill/>
                    </a:ln>
                  </pic:spPr>
                </pic:pic>
              </a:graphicData>
            </a:graphic>
          </wp:inline>
        </w:drawing>
      </w:r>
    </w:p>
    <w:p>
      <w:pPr>
        <w:pStyle w:val="63"/>
        <w:jc w:val="center"/>
      </w:pPr>
    </w:p>
    <w:p>
      <w:pPr>
        <w:pStyle w:val="63"/>
        <w:jc w:val="center"/>
      </w:pPr>
    </w:p>
    <w:p>
      <w:pPr>
        <w:pStyle w:val="63"/>
        <w:jc w:val="center"/>
        <w:rPr>
          <w:rFonts w:hint="eastAsia" w:eastAsia="宋体"/>
          <w:lang w:eastAsia="zh-CN"/>
        </w:rPr>
      </w:pPr>
      <w:r>
        <w:rPr>
          <w:rFonts w:hint="eastAsia" w:eastAsia="宋体"/>
          <w:lang w:eastAsia="zh-CN"/>
        </w:rPr>
        <w:object>
          <v:shape id="_x0000_i1327" o:spt="75" type="#_x0000_t75" style="height:233pt;width:366pt;" o:ole="t" filled="f" o:preferrelative="t" stroked="f" coordsize="21600,21600">
            <v:path/>
            <v:fill on="f" focussize="0,0"/>
            <v:stroke on="f"/>
            <v:imagedata r:id="rId42" o:title=""/>
            <o:lock v:ext="edit" aspectratio="t"/>
            <w10:wrap type="none"/>
            <w10:anchorlock/>
          </v:shape>
          <o:OLEObject Type="Embed" ProgID="Excel.Chart.8" ShapeID="_x0000_i1327" DrawAspect="Content" ObjectID="_1468075725" r:id="rId41">
            <o:LockedField>false</o:LockedField>
          </o:OLEObject>
        </w:object>
      </w:r>
    </w:p>
    <w:p>
      <w:pPr>
        <w:pStyle w:val="63"/>
        <w:jc w:val="center"/>
        <w:rPr>
          <w:rFonts w:hint="default" w:eastAsia="宋体"/>
          <w:lang w:val="en-US" w:eastAsia="zh-CN"/>
        </w:rPr>
      </w:pPr>
      <w:r>
        <w:rPr>
          <w:rFonts w:hint="eastAsia"/>
          <w:lang w:val="en-US" w:eastAsia="zh-CN"/>
        </w:rPr>
        <w:t>柱状图统计全行员工月平均学习时长</w:t>
      </w:r>
    </w:p>
    <w:p>
      <w:pPr>
        <w:pStyle w:val="63"/>
        <w:rPr>
          <w:rFonts w:hint="eastAsia" w:eastAsia="宋体"/>
          <w:lang w:eastAsia="zh-CN"/>
        </w:rPr>
      </w:pPr>
      <w:r>
        <w:rPr>
          <w:rFonts w:hint="eastAsia" w:eastAsia="宋体"/>
          <w:lang w:eastAsia="zh-CN"/>
        </w:rPr>
        <w:object>
          <v:shape id="_x0000_i1328" o:spt="75" type="#_x0000_t75" style="height:233pt;width:382pt;" o:ole="t" filled="f" o:preferrelative="t" stroked="f" coordsize="21600,21600">
            <v:path/>
            <v:fill on="f" focussize="0,0"/>
            <v:stroke on="f"/>
            <v:imagedata r:id="rId44" o:title=""/>
            <o:lock v:ext="edit" aspectratio="t"/>
            <w10:wrap type="none"/>
            <w10:anchorlock/>
          </v:shape>
          <o:OLEObject Type="Embed" ProgID="Excel.Chart.8" ShapeID="_x0000_i1328" DrawAspect="Content" ObjectID="_1468075726" r:id="rId43">
            <o:LockedField>false</o:LockedField>
          </o:OLEObject>
        </w:object>
      </w:r>
    </w:p>
    <w:p>
      <w:pPr>
        <w:pStyle w:val="63"/>
        <w:jc w:val="center"/>
        <w:rPr>
          <w:rFonts w:hint="eastAsia"/>
          <w:lang w:val="en-US" w:eastAsia="zh-CN"/>
        </w:rPr>
      </w:pPr>
      <w:r>
        <w:rPr>
          <w:rFonts w:hint="eastAsia"/>
          <w:lang w:val="en-US" w:eastAsia="zh-CN"/>
        </w:rPr>
        <w:t>折线图统计全行员工答题正确率</w:t>
      </w:r>
    </w:p>
    <w:p>
      <w:pPr>
        <w:pStyle w:val="63"/>
        <w:jc w:val="center"/>
        <w:rPr>
          <w:rFonts w:hint="default"/>
          <w:lang w:val="en-US" w:eastAsia="zh-CN"/>
        </w:rPr>
      </w:pPr>
      <w:r>
        <w:rPr>
          <w:rFonts w:hint="default"/>
          <w:lang w:val="en-US" w:eastAsia="zh-CN"/>
        </w:rPr>
        <w:object>
          <v:shape id="_x0000_i1329" o:spt="75" type="#_x0000_t75" style="height:233pt;width:366pt;" o:ole="t" filled="f" o:preferrelative="t" stroked="f" coordsize="21600,21600">
            <v:path/>
            <v:fill on="f" focussize="0,0"/>
            <v:stroke on="f"/>
            <v:imagedata r:id="rId46" o:title=""/>
            <o:lock v:ext="edit" aspectratio="t"/>
            <w10:wrap type="none"/>
            <w10:anchorlock/>
          </v:shape>
          <o:OLEObject Type="Embed" ProgID="Excel.Chart.8" ShapeID="_x0000_i1329" DrawAspect="Content" ObjectID="_1468075727" r:id="rId45">
            <o:LockedField>false</o:LockedField>
          </o:OLEObject>
        </w:object>
      </w:r>
    </w:p>
    <w:p>
      <w:pPr>
        <w:pStyle w:val="63"/>
        <w:jc w:val="center"/>
        <w:rPr>
          <w:rFonts w:hint="eastAsia"/>
          <w:lang w:val="en-US" w:eastAsia="zh-CN"/>
        </w:rPr>
      </w:pPr>
      <w:r>
        <w:rPr>
          <w:rFonts w:hint="eastAsia"/>
          <w:lang w:val="en-US" w:eastAsia="zh-CN"/>
        </w:rPr>
        <w:t>柱状图统计内规、外规、新闻每月学习数量</w:t>
      </w:r>
    </w:p>
    <w:p>
      <w:pPr>
        <w:pStyle w:val="63"/>
        <w:jc w:val="center"/>
        <w:rPr>
          <w:rFonts w:hint="default"/>
          <w:lang w:val="en-US" w:eastAsia="zh-CN"/>
        </w:rPr>
      </w:pPr>
      <w:r>
        <w:rPr>
          <w:rFonts w:hint="default"/>
          <w:lang w:val="en-US" w:eastAsia="zh-CN"/>
        </w:rPr>
        <w:object>
          <v:shape id="_x0000_i1330" o:spt="75" type="#_x0000_t75" style="height:208.55pt;width:377.6pt;" o:ole="t" filled="f" o:preferrelative="t" stroked="f" coordsize="21600,21600">
            <v:path/>
            <v:fill on="f" focussize="0,0"/>
            <v:stroke on="f"/>
            <v:imagedata r:id="rId48" o:title=""/>
            <o:lock v:ext="edit" aspectratio="t"/>
            <w10:wrap type="none"/>
            <w10:anchorlock/>
          </v:shape>
          <o:OLEObject Type="Embed" ProgID="Excel.Chart.8" ShapeID="_x0000_i1330" DrawAspect="Content" ObjectID="_1468075728" r:id="rId47">
            <o:LockedField>false</o:LockedField>
          </o:OLEObject>
        </w:object>
      </w:r>
    </w:p>
    <w:p>
      <w:pPr>
        <w:pStyle w:val="67"/>
        <w:numPr>
          <w:ilvl w:val="4"/>
          <w:numId w:val="3"/>
        </w:numPr>
        <w:tabs>
          <w:tab w:val="right" w:pos="7739"/>
        </w:tabs>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r>
        <w:rPr>
          <w:rFonts w:hint="eastAsia" w:ascii="仿宋" w:hAnsi="仿宋" w:eastAsia="仿宋" w:cs="黑体"/>
          <w:szCs w:val="24"/>
          <w:lang w:eastAsia="zh-CN"/>
        </w:rPr>
        <w:tab/>
      </w:r>
    </w:p>
    <w:p>
      <w:pPr>
        <w:numPr>
          <w:ilvl w:val="0"/>
          <w:numId w:val="20"/>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整体数据：当日学习用户数，昨日新增数量、今日新增数量统计。</w:t>
      </w:r>
    </w:p>
    <w:p>
      <w:pPr>
        <w:numPr>
          <w:ilvl w:val="0"/>
          <w:numId w:val="20"/>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地图方式查看总</w:t>
      </w:r>
      <w:r>
        <w:rPr>
          <w:rFonts w:hint="eastAsia" w:ascii="仿宋" w:hAnsi="仿宋" w:eastAsia="仿宋"/>
          <w:szCs w:val="24"/>
          <w:lang w:val="en-US" w:eastAsia="zh-CN"/>
        </w:rPr>
        <w:t>/</w:t>
      </w:r>
      <w:r>
        <w:rPr>
          <w:rFonts w:hint="eastAsia" w:ascii="仿宋" w:hAnsi="仿宋" w:eastAsia="仿宋"/>
          <w:szCs w:val="24"/>
        </w:rPr>
        <w:t>分行学习分数、学习人数、排名。</w:t>
      </w:r>
    </w:p>
    <w:p>
      <w:pPr>
        <w:numPr>
          <w:ilvl w:val="0"/>
          <w:numId w:val="20"/>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学习情况：</w:t>
      </w:r>
      <w:r>
        <w:rPr>
          <w:rFonts w:hint="eastAsia" w:ascii="仿宋" w:hAnsi="仿宋" w:eastAsia="仿宋"/>
          <w:szCs w:val="24"/>
          <w:lang w:val="en-US" w:eastAsia="zh-CN"/>
        </w:rPr>
        <w:t>①</w:t>
      </w:r>
      <w:r>
        <w:rPr>
          <w:rFonts w:hint="eastAsia" w:ascii="仿宋" w:hAnsi="仿宋" w:eastAsia="仿宋"/>
          <w:szCs w:val="24"/>
        </w:rPr>
        <w:t>全员</w:t>
      </w:r>
      <w:r>
        <w:rPr>
          <w:rFonts w:hint="eastAsia" w:ascii="仿宋" w:hAnsi="仿宋" w:eastAsia="仿宋"/>
          <w:szCs w:val="24"/>
          <w:lang w:val="en-US" w:eastAsia="zh-CN"/>
        </w:rPr>
        <w:t>每个月</w:t>
      </w:r>
      <w:r>
        <w:rPr>
          <w:rFonts w:hint="eastAsia" w:ascii="仿宋" w:hAnsi="仿宋" w:eastAsia="仿宋"/>
          <w:szCs w:val="24"/>
        </w:rPr>
        <w:t>平均在线学习时长、</w:t>
      </w:r>
      <w:r>
        <w:rPr>
          <w:rFonts w:hint="eastAsia" w:ascii="仿宋" w:hAnsi="仿宋" w:eastAsia="仿宋"/>
          <w:szCs w:val="24"/>
          <w:lang w:val="en-US" w:eastAsia="zh-CN"/>
        </w:rPr>
        <w:t>②</w:t>
      </w:r>
      <w:r>
        <w:rPr>
          <w:rFonts w:hint="eastAsia"/>
          <w:lang w:val="en-US" w:eastAsia="zh-CN"/>
        </w:rPr>
        <w:t>全行员工答题正确率</w:t>
      </w:r>
      <w:r>
        <w:rPr>
          <w:rFonts w:hint="eastAsia" w:ascii="仿宋" w:hAnsi="仿宋" w:eastAsia="仿宋"/>
          <w:szCs w:val="24"/>
          <w:lang w:eastAsia="zh-CN"/>
        </w:rPr>
        <w:t>、</w:t>
      </w:r>
      <w:r>
        <w:rPr>
          <w:rFonts w:hint="eastAsia" w:ascii="仿宋" w:hAnsi="仿宋" w:eastAsia="仿宋"/>
          <w:szCs w:val="24"/>
          <w:lang w:val="en-US" w:eastAsia="zh-CN"/>
        </w:rPr>
        <w:t>③全行内规、外规、新闻学习数量④机构新闻发布数量统计前8名</w:t>
      </w:r>
      <w:r>
        <w:rPr>
          <w:rFonts w:hint="eastAsia" w:ascii="仿宋" w:hAnsi="仿宋" w:eastAsia="仿宋"/>
          <w:szCs w:val="24"/>
        </w:rPr>
        <w:t>。</w:t>
      </w:r>
    </w:p>
    <w:p>
      <w:pPr>
        <w:numPr>
          <w:ilvl w:val="0"/>
          <w:numId w:val="20"/>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法律法规：外规、内规、新闻数量统计，柱状图形式，月为维度统计数量。</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cs="Times New Roman"/>
          <w:szCs w:val="24"/>
          <w:lang w:val="en-US" w:eastAsia="zh-CN"/>
        </w:rPr>
        <w:t>无</w:t>
      </w:r>
    </w:p>
    <w:p>
      <w:pPr>
        <w:numPr>
          <w:ilvl w:val="0"/>
          <w:numId w:val="0"/>
        </w:numPr>
        <w:adjustRightInd w:val="0"/>
        <w:snapToGrid w:val="0"/>
        <w:spacing w:line="240" w:lineRule="auto"/>
        <w:ind w:firstLine="0" w:firstLineChars="0"/>
        <w:rPr>
          <w:rFonts w:ascii="仿宋" w:hAnsi="仿宋" w:eastAsia="仿宋"/>
          <w:szCs w:val="24"/>
        </w:rPr>
      </w:pP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我的-</w:t>
      </w:r>
      <w:r>
        <w:rPr>
          <w:rFonts w:hint="eastAsia" w:ascii="仿宋" w:hAnsi="仿宋" w:eastAsia="仿宋" w:cs="黑体"/>
          <w:szCs w:val="24"/>
          <w:highlight w:val="yellow"/>
          <w:lang w:val="en-US" w:eastAsia="zh-CN"/>
        </w:rPr>
        <w:t>我发布的</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展示用户</w:t>
      </w:r>
      <w:r>
        <w:rPr>
          <w:rFonts w:hint="eastAsia" w:ascii="仿宋" w:hAnsi="仿宋" w:eastAsia="仿宋"/>
          <w:szCs w:val="24"/>
          <w:lang w:val="en-US" w:eastAsia="zh-CN"/>
        </w:rPr>
        <w:t>发布的视频内容</w:t>
      </w:r>
      <w:r>
        <w:rPr>
          <w:rFonts w:hint="eastAsia" w:ascii="仿宋" w:hAnsi="仿宋" w:eastAsia="仿宋"/>
          <w:szCs w:val="24"/>
        </w:rPr>
        <w:t>。</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rPr>
          <w:rFonts w:hint="eastAsia" w:ascii="Helvetica Neue" w:hAnsi="Helvetica Neue" w:cs="Helvetica Neue"/>
          <w:color w:val="666666"/>
          <w:sz w:val="21"/>
          <w:szCs w:val="21"/>
          <w:shd w:val="clear" w:color="auto" w:fill="FFFFFF"/>
        </w:rPr>
      </w:pP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14"/>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收藏内容</w:t>
      </w:r>
      <w:r>
        <w:rPr>
          <w:rFonts w:hint="eastAsia" w:ascii="仿宋" w:hAnsi="仿宋" w:eastAsia="仿宋"/>
          <w:szCs w:val="24"/>
          <w:lang w:val="en-US" w:eastAsia="zh-CN"/>
        </w:rPr>
        <w:t>分为四</w:t>
      </w:r>
      <w:r>
        <w:rPr>
          <w:rFonts w:hint="eastAsia" w:ascii="仿宋" w:hAnsi="仿宋" w:eastAsia="仿宋"/>
          <w:szCs w:val="24"/>
        </w:rPr>
        <w:t>类：内规、外规、</w:t>
      </w:r>
      <w:r>
        <w:rPr>
          <w:rFonts w:hint="eastAsia" w:ascii="仿宋" w:hAnsi="仿宋" w:eastAsia="仿宋"/>
          <w:szCs w:val="24"/>
          <w:lang w:val="en-US" w:eastAsia="zh-CN"/>
        </w:rPr>
        <w:t>图文</w:t>
      </w:r>
      <w:r>
        <w:rPr>
          <w:rFonts w:hint="eastAsia" w:ascii="仿宋" w:hAnsi="仿宋" w:eastAsia="仿宋"/>
          <w:szCs w:val="24"/>
        </w:rPr>
        <w:t>、视频。</w:t>
      </w:r>
    </w:p>
    <w:p>
      <w:pPr>
        <w:numPr>
          <w:ilvl w:val="0"/>
          <w:numId w:val="14"/>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lang w:val="en-US" w:eastAsia="zh-CN"/>
        </w:rPr>
        <w:t>每个类型的收藏用列表展示，可以删除收藏记录</w:t>
      </w:r>
      <w:r>
        <w:rPr>
          <w:rFonts w:hint="eastAsia" w:ascii="仿宋" w:hAnsi="仿宋" w:eastAsia="仿宋"/>
          <w:szCs w:val="24"/>
        </w:rPr>
        <w:t>。</w:t>
      </w:r>
    </w:p>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我的-我要答题</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提供用户日常答题的功能。</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rPr>
          <w:rFonts w:hint="eastAsia"/>
        </w:rPr>
      </w:pPr>
      <w:r>
        <w:drawing>
          <wp:inline distT="0" distB="0" distL="114300" distR="114300">
            <wp:extent cx="3092450" cy="4438650"/>
            <wp:effectExtent l="0" t="0" r="0" b="0"/>
            <wp:docPr id="3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3"/>
                    <pic:cNvPicPr>
                      <a:picLocks noChangeAspect="1"/>
                    </pic:cNvPicPr>
                  </pic:nvPicPr>
                  <pic:blipFill>
                    <a:blip r:embed="rId49"/>
                    <a:stretch>
                      <a:fillRect/>
                    </a:stretch>
                  </pic:blipFill>
                  <pic:spPr>
                    <a:xfrm>
                      <a:off x="0" y="0"/>
                      <a:ext cx="3092450" cy="4438650"/>
                    </a:xfrm>
                    <a:prstGeom prst="rect">
                      <a:avLst/>
                    </a:prstGeom>
                    <a:noFill/>
                    <a:ln>
                      <a:noFill/>
                    </a:ln>
                  </pic:spPr>
                </pic:pic>
              </a:graphicData>
            </a:graphic>
          </wp:inline>
        </w:drawing>
      </w:r>
    </w:p>
    <w:p>
      <w:pPr>
        <w:numPr>
          <w:ilvl w:val="0"/>
          <w:numId w:val="21"/>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通过主页我的按钮进入到我的详情页面。</w:t>
      </w:r>
    </w:p>
    <w:p>
      <w:pPr>
        <w:numPr>
          <w:ilvl w:val="0"/>
          <w:numId w:val="21"/>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在我的详情页面选择</w:t>
      </w:r>
      <w:r>
        <w:rPr>
          <w:rFonts w:hint="eastAsia" w:ascii="仿宋" w:hAnsi="仿宋" w:eastAsia="仿宋"/>
          <w:szCs w:val="24"/>
          <w:lang w:val="en-US" w:eastAsia="zh-CN"/>
        </w:rPr>
        <w:t>我发布的</w:t>
      </w:r>
      <w:r>
        <w:rPr>
          <w:rFonts w:hint="eastAsia" w:ascii="仿宋" w:hAnsi="仿宋" w:eastAsia="仿宋"/>
          <w:szCs w:val="24"/>
        </w:rPr>
        <w:t>。</w:t>
      </w:r>
    </w:p>
    <w:p>
      <w:pPr>
        <w:numPr>
          <w:ilvl w:val="0"/>
          <w:numId w:val="21"/>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lang w:val="en-US" w:eastAsia="zh-CN"/>
        </w:rPr>
        <w:t>查看发布视频的列表</w:t>
      </w:r>
      <w:r>
        <w:rPr>
          <w:rFonts w:hint="eastAsia" w:ascii="仿宋" w:hAnsi="仿宋" w:eastAsia="仿宋"/>
          <w:szCs w:val="24"/>
        </w:rPr>
        <w:t>。</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22"/>
        </w:numPr>
        <w:adjustRightInd w:val="0"/>
        <w:snapToGrid w:val="0"/>
        <w:spacing w:line="240" w:lineRule="auto"/>
        <w:ind w:firstLine="480" w:firstLineChars="200"/>
        <w:rPr>
          <w:rFonts w:hint="eastAsia" w:ascii="仿宋" w:hAnsi="仿宋" w:eastAsia="仿宋"/>
          <w:szCs w:val="24"/>
          <w:highlight w:val="none"/>
        </w:rPr>
      </w:pPr>
      <w:r>
        <w:rPr>
          <w:rFonts w:hint="eastAsia" w:ascii="仿宋" w:hAnsi="仿宋" w:eastAsia="仿宋"/>
          <w:szCs w:val="24"/>
          <w:highlight w:val="none"/>
          <w:lang w:val="en-US" w:eastAsia="zh-CN"/>
        </w:rPr>
        <w:t>链接到视频详情页。</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cs="Times New Roman"/>
          <w:szCs w:val="24"/>
          <w:lang w:val="en-US" w:eastAsia="zh-CN"/>
        </w:rPr>
        <w:t>无</w:t>
      </w:r>
    </w:p>
    <w:p>
      <w:pPr>
        <w:numPr>
          <w:ilvl w:val="0"/>
          <w:numId w:val="0"/>
        </w:numPr>
        <w:adjustRightInd w:val="0"/>
        <w:snapToGrid w:val="0"/>
        <w:spacing w:line="240" w:lineRule="auto"/>
        <w:ind w:firstLine="0" w:firstLineChars="0"/>
        <w:rPr>
          <w:rFonts w:hint="eastAsia" w:ascii="仿宋" w:hAnsi="仿宋" w:eastAsia="仿宋"/>
          <w:szCs w:val="24"/>
          <w:highlight w:val="none"/>
        </w:rPr>
      </w:pP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lang w:val="en-US" w:eastAsia="zh-CN"/>
        </w:rPr>
        <w:t>主页-</w:t>
      </w:r>
      <w:r>
        <w:rPr>
          <w:rFonts w:hint="eastAsia" w:ascii="仿宋" w:hAnsi="仿宋" w:eastAsia="仿宋" w:cs="黑体"/>
          <w:szCs w:val="24"/>
          <w:highlight w:val="yellow"/>
        </w:rPr>
        <w:t>专项学习</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专项学习</w:t>
      </w:r>
      <w:r>
        <w:rPr>
          <w:rFonts w:hint="eastAsia" w:ascii="仿宋" w:hAnsi="仿宋" w:eastAsia="仿宋"/>
          <w:szCs w:val="24"/>
          <w:lang w:val="en-US" w:eastAsia="zh-CN"/>
        </w:rPr>
        <w:t>展示培训班列表，用户通点击链接跳转到华夏学苑，在华夏学苑完成学习和答题，专项学习的内容要求</w:t>
      </w:r>
      <w:r>
        <w:rPr>
          <w:rFonts w:hint="eastAsia" w:ascii="仿宋" w:hAnsi="仿宋" w:eastAsia="仿宋"/>
          <w:szCs w:val="24"/>
        </w:rPr>
        <w:t>用户必须学习</w:t>
      </w:r>
      <w:r>
        <w:rPr>
          <w:rFonts w:hint="eastAsia" w:ascii="仿宋" w:hAnsi="仿宋" w:eastAsia="仿宋"/>
          <w:szCs w:val="24"/>
          <w:lang w:val="en-US" w:eastAsia="zh-CN"/>
        </w:rPr>
        <w:t>和</w:t>
      </w:r>
      <w:r>
        <w:rPr>
          <w:rFonts w:hint="eastAsia" w:ascii="仿宋" w:hAnsi="仿宋" w:eastAsia="仿宋"/>
          <w:szCs w:val="24"/>
        </w:rPr>
        <w:t>考试。</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63"/>
        <w:jc w:val="center"/>
      </w:pPr>
    </w:p>
    <w:p>
      <w:pPr>
        <w:pStyle w:val="63"/>
        <w:jc w:val="center"/>
      </w:pPr>
      <w:r>
        <w:drawing>
          <wp:inline distT="0" distB="0" distL="114300" distR="114300">
            <wp:extent cx="2762250" cy="4248150"/>
            <wp:effectExtent l="0" t="0" r="0" b="0"/>
            <wp:docPr id="34"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9"/>
                    <pic:cNvPicPr>
                      <a:picLocks noChangeAspect="1"/>
                    </pic:cNvPicPr>
                  </pic:nvPicPr>
                  <pic:blipFill>
                    <a:blip r:embed="rId50"/>
                    <a:stretch>
                      <a:fillRect/>
                    </a:stretch>
                  </pic:blipFill>
                  <pic:spPr>
                    <a:xfrm>
                      <a:off x="0" y="0"/>
                      <a:ext cx="2762250" cy="4248150"/>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专项学习包括进行中、已完成的。</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cs="Times New Roman"/>
          <w:szCs w:val="24"/>
          <w:lang w:val="en-US" w:eastAsia="zh-CN"/>
        </w:rPr>
        <w:t>无</w:t>
      </w:r>
    </w:p>
    <w:p>
      <w:pPr>
        <w:adjustRightInd w:val="0"/>
        <w:snapToGrid w:val="0"/>
        <w:ind w:firstLine="0" w:firstLineChars="0"/>
        <w:rPr>
          <w:rFonts w:hint="eastAsia" w:ascii="仿宋" w:hAnsi="仿宋" w:eastAsia="仿宋" w:cs="Times New Roman"/>
          <w:szCs w:val="24"/>
          <w:lang w:val="en-US" w:eastAsia="zh-CN"/>
        </w:rPr>
      </w:pPr>
    </w:p>
    <w:p>
      <w:pPr>
        <w:pStyle w:val="67"/>
        <w:numPr>
          <w:ilvl w:val="3"/>
          <w:numId w:val="3"/>
        </w:numPr>
        <w:spacing w:line="240" w:lineRule="auto"/>
        <w:ind w:firstLineChars="0"/>
        <w:outlineLvl w:val="3"/>
        <w:rPr>
          <w:rFonts w:ascii="仿宋" w:hAnsi="仿宋" w:eastAsia="仿宋" w:cs="黑体"/>
          <w:szCs w:val="24"/>
        </w:rPr>
      </w:pPr>
      <w:r>
        <w:rPr>
          <w:rFonts w:hint="eastAsia" w:ascii="仿宋" w:hAnsi="仿宋" w:eastAsia="仿宋" w:cs="黑体"/>
          <w:szCs w:val="24"/>
        </w:rPr>
        <w:t>主页-我</w:t>
      </w:r>
      <w:r>
        <w:rPr>
          <w:rFonts w:hint="eastAsia" w:ascii="仿宋" w:hAnsi="仿宋" w:eastAsia="仿宋" w:cs="黑体"/>
          <w:szCs w:val="24"/>
          <w:lang w:val="en-US" w:eastAsia="zh-CN"/>
        </w:rPr>
        <w:t>要答题</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lang w:val="en-US" w:eastAsia="zh-CN"/>
        </w:rPr>
        <w:t>用户主动答题入口</w:t>
      </w:r>
      <w:r>
        <w:rPr>
          <w:rFonts w:hint="eastAsia" w:ascii="仿宋" w:hAnsi="仿宋" w:eastAsia="仿宋"/>
          <w:szCs w:val="24"/>
        </w:rPr>
        <w:t>。</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23"/>
        <w:shd w:val="clear" w:color="auto" w:fill="FFFFFF"/>
        <w:spacing w:before="0" w:beforeAutospacing="0" w:after="156" w:afterAutospacing="0"/>
        <w:jc w:val="center"/>
      </w:pPr>
      <w:r>
        <w:drawing>
          <wp:inline distT="0" distB="0" distL="114300" distR="114300">
            <wp:extent cx="2784475" cy="6032500"/>
            <wp:effectExtent l="0" t="0" r="0" b="0"/>
            <wp:docPr id="35" name="图片 264" descr="页面-1-11-首页-我要答题备份-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64" descr="页面-1-11-首页-我要答题备份-2"/>
                    <pic:cNvPicPr>
                      <a:picLocks noChangeAspect="1"/>
                    </pic:cNvPicPr>
                  </pic:nvPicPr>
                  <pic:blipFill>
                    <a:blip r:embed="rId51"/>
                    <a:stretch>
                      <a:fillRect/>
                    </a:stretch>
                  </pic:blipFill>
                  <pic:spPr>
                    <a:xfrm>
                      <a:off x="0" y="0"/>
                      <a:ext cx="2784475" cy="6032500"/>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23"/>
        </w:numPr>
        <w:adjustRightInd w:val="0"/>
        <w:snapToGrid w:val="0"/>
        <w:ind w:firstLine="480" w:firstLineChars="200"/>
        <w:rPr>
          <w:rFonts w:hint="eastAsia"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每次5道题</w:t>
      </w:r>
    </w:p>
    <w:p>
      <w:pPr>
        <w:numPr>
          <w:ilvl w:val="0"/>
          <w:numId w:val="23"/>
        </w:numPr>
        <w:adjustRightInd w:val="0"/>
        <w:snapToGrid w:val="0"/>
        <w:ind w:firstLine="480" w:firstLineChars="200"/>
        <w:rPr>
          <w:rFonts w:hint="eastAsia"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题型包括：单选、多选、判断、填空</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ind w:firstLine="480" w:firstLineChars="200"/>
        <w:rPr>
          <w:rFonts w:hint="eastAsia"/>
          <w:lang w:eastAsia="zh-CN"/>
        </w:rPr>
      </w:pPr>
      <w:r>
        <w:rPr>
          <w:rFonts w:hint="eastAsia" w:ascii="仿宋" w:hAnsi="仿宋" w:eastAsia="仿宋" w:cs="Times New Roman"/>
          <w:szCs w:val="24"/>
          <w:lang w:val="en-US" w:eastAsia="zh-CN"/>
        </w:rPr>
        <w:t>无</w:t>
      </w:r>
    </w:p>
    <w:p>
      <w:pPr>
        <w:pStyle w:val="67"/>
        <w:numPr>
          <w:ilvl w:val="1"/>
          <w:numId w:val="3"/>
        </w:numPr>
        <w:spacing w:line="240" w:lineRule="auto"/>
        <w:ind w:firstLineChars="0"/>
        <w:outlineLvl w:val="1"/>
        <w:rPr>
          <w:rFonts w:hint="eastAsia" w:ascii="仿宋" w:hAnsi="仿宋" w:eastAsia="仿宋" w:cs="黑体"/>
          <w:szCs w:val="24"/>
        </w:rPr>
      </w:pPr>
      <w:r>
        <w:rPr>
          <w:rFonts w:hint="eastAsia" w:ascii="仿宋" w:hAnsi="仿宋" w:eastAsia="仿宋" w:cs="黑体"/>
          <w:szCs w:val="24"/>
        </w:rPr>
        <w:t>合规</w:t>
      </w:r>
      <w:r>
        <w:rPr>
          <w:rFonts w:hint="eastAsia" w:ascii="仿宋" w:hAnsi="仿宋" w:eastAsia="仿宋" w:cs="黑体"/>
          <w:szCs w:val="24"/>
          <w:lang w:val="en-US" w:eastAsia="zh-CN"/>
        </w:rPr>
        <w:t>学习</w:t>
      </w:r>
      <w:r>
        <w:rPr>
          <w:rFonts w:hint="eastAsia" w:ascii="仿宋" w:hAnsi="仿宋" w:eastAsia="仿宋" w:cs="黑体"/>
          <w:szCs w:val="24"/>
        </w:rPr>
        <w:t>管理后台</w:t>
      </w:r>
      <w:r>
        <w:rPr>
          <w:rFonts w:hint="eastAsia" w:ascii="仿宋" w:hAnsi="仿宋" w:eastAsia="仿宋" w:cs="黑体"/>
          <w:szCs w:val="24"/>
          <w:lang w:val="en-US" w:eastAsia="zh-CN"/>
        </w:rPr>
        <w:t>功能</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学习情况查询功能</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合规管理部查询、查看行内员工学习情况、考试情况。</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jc w:val="center"/>
        <w:rPr>
          <w:rFonts w:hint="eastAsia"/>
        </w:rPr>
      </w:pPr>
      <w:r>
        <w:drawing>
          <wp:inline distT="0" distB="0" distL="114300" distR="114300">
            <wp:extent cx="5271135" cy="2092960"/>
            <wp:effectExtent l="0" t="0" r="0" b="0"/>
            <wp:docPr id="36"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1"/>
                    <pic:cNvPicPr>
                      <a:picLocks noChangeAspect="1"/>
                    </pic:cNvPicPr>
                  </pic:nvPicPr>
                  <pic:blipFill>
                    <a:blip r:embed="rId52"/>
                    <a:stretch>
                      <a:fillRect/>
                    </a:stretch>
                  </pic:blipFill>
                  <pic:spPr>
                    <a:xfrm>
                      <a:off x="0" y="0"/>
                      <a:ext cx="5271135" cy="2092960"/>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24"/>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根据部门、岗位、姓名精确查询某人的学习情况。</w:t>
      </w:r>
    </w:p>
    <w:p>
      <w:pPr>
        <w:numPr>
          <w:ilvl w:val="0"/>
          <w:numId w:val="24"/>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可查看人员的积分成绩、每条法律法规的学习完成度。</w:t>
      </w:r>
    </w:p>
    <w:p>
      <w:pPr>
        <w:numPr>
          <w:ilvl w:val="0"/>
          <w:numId w:val="24"/>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导出学习完成情况及学习成绩。</w:t>
      </w:r>
    </w:p>
    <w:p>
      <w:pPr>
        <w:numPr>
          <w:ilvl w:val="0"/>
          <w:numId w:val="24"/>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合规部权限。</w:t>
      </w:r>
    </w:p>
    <w:p>
      <w:pPr>
        <w:pStyle w:val="70"/>
      </w:pPr>
      <w:r>
        <w:rPr>
          <w:rFonts w:hint="eastAsia"/>
        </w:rPr>
        <w:t>输入信息</w:t>
      </w:r>
    </w:p>
    <w:tbl>
      <w:tblPr>
        <w:tblStyle w:val="25"/>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9"/>
        <w:gridCol w:w="1041"/>
        <w:gridCol w:w="819"/>
        <w:gridCol w:w="656"/>
        <w:gridCol w:w="800"/>
        <w:gridCol w:w="730"/>
        <w:gridCol w:w="970"/>
        <w:gridCol w:w="750"/>
        <w:gridCol w:w="945"/>
        <w:gridCol w:w="10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769"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w:t>
            </w:r>
            <w:r>
              <w:rPr>
                <w:rFonts w:hint="eastAsia" w:ascii="仿宋" w:hAnsi="仿宋" w:eastAsia="仿宋" w:cs="Times New Roman"/>
                <w:b/>
                <w:sz w:val="20"/>
                <w:szCs w:val="20"/>
              </w:rPr>
              <w:t>名称</w:t>
            </w:r>
          </w:p>
        </w:tc>
        <w:tc>
          <w:tcPr>
            <w:tcW w:w="1041"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基础数据标准项编号</w:t>
            </w:r>
          </w:p>
        </w:tc>
        <w:tc>
          <w:tcPr>
            <w:tcW w:w="819"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字段类型</w:t>
            </w:r>
          </w:p>
        </w:tc>
        <w:tc>
          <w:tcPr>
            <w:tcW w:w="656"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字段长度</w:t>
            </w:r>
          </w:p>
        </w:tc>
        <w:tc>
          <w:tcPr>
            <w:tcW w:w="80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是否必输项</w:t>
            </w:r>
          </w:p>
        </w:tc>
        <w:tc>
          <w:tcPr>
            <w:tcW w:w="73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输入方式</w:t>
            </w:r>
          </w:p>
        </w:tc>
        <w:tc>
          <w:tcPr>
            <w:tcW w:w="97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其他</w:t>
            </w:r>
            <w:r>
              <w:rPr>
                <w:rFonts w:hint="default" w:ascii="仿宋" w:hAnsi="仿宋" w:eastAsia="仿宋" w:cs="Times New Roman"/>
                <w:b/>
                <w:sz w:val="20"/>
                <w:szCs w:val="20"/>
              </w:rPr>
              <w:t>控制要求</w:t>
            </w:r>
          </w:p>
        </w:tc>
        <w:tc>
          <w:tcPr>
            <w:tcW w:w="75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数据项说明</w:t>
            </w:r>
          </w:p>
        </w:tc>
        <w:tc>
          <w:tcPr>
            <w:tcW w:w="945"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字段之间制约关系</w:t>
            </w:r>
          </w:p>
        </w:tc>
        <w:tc>
          <w:tcPr>
            <w:tcW w:w="1039"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备注（新增字段：需要引用标准项编号，如不涉及赋/）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jc w:val="center"/>
        </w:trPr>
        <w:tc>
          <w:tcPr>
            <w:tcW w:w="76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eastAsia="zh-CN"/>
              </w:rPr>
            </w:pPr>
            <w:r>
              <w:rPr>
                <w:rFonts w:hint="eastAsia" w:ascii="仿宋" w:hAnsi="仿宋" w:eastAsia="仿宋" w:cs="仿宋"/>
                <w:sz w:val="24"/>
                <w:szCs w:val="24"/>
                <w:lang w:val="en-US" w:eastAsia="zh-CN"/>
              </w:rPr>
              <w:t>机构</w:t>
            </w:r>
          </w:p>
        </w:tc>
        <w:tc>
          <w:tcPr>
            <w:tcW w:w="1041"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75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r>
              <w:rPr>
                <w:rFonts w:hint="eastAsia" w:ascii="仿宋" w:hAnsi="仿宋" w:eastAsia="仿宋" w:cs="仿宋"/>
                <w:sz w:val="24"/>
                <w:szCs w:val="24"/>
                <w:lang w:val="en-US" w:eastAsia="zh-CN"/>
              </w:rPr>
              <w:t>/</w:t>
            </w: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jc w:val="center"/>
        </w:trPr>
        <w:tc>
          <w:tcPr>
            <w:tcW w:w="769"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部门</w:t>
            </w:r>
          </w:p>
        </w:tc>
        <w:tc>
          <w:tcPr>
            <w:tcW w:w="1041"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75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sz w:val="24"/>
                <w:szCs w:val="24"/>
                <w:lang w:val="en-US" w:eastAsia="zh-CN"/>
              </w:rPr>
            </w:pP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jc w:val="center"/>
        </w:trPr>
        <w:tc>
          <w:tcPr>
            <w:tcW w:w="769"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处室</w:t>
            </w:r>
          </w:p>
        </w:tc>
        <w:tc>
          <w:tcPr>
            <w:tcW w:w="1041"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75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sz w:val="24"/>
                <w:szCs w:val="24"/>
                <w:lang w:val="en-US" w:eastAsia="zh-CN"/>
              </w:rPr>
            </w:pP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jc w:val="center"/>
        </w:trPr>
        <w:tc>
          <w:tcPr>
            <w:tcW w:w="769"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姓名</w:t>
            </w:r>
          </w:p>
        </w:tc>
        <w:tc>
          <w:tcPr>
            <w:tcW w:w="1041"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75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sz w:val="24"/>
                <w:szCs w:val="24"/>
                <w:lang w:val="en-US" w:eastAsia="zh-CN"/>
              </w:rPr>
            </w:pP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jc w:val="center"/>
        </w:trPr>
        <w:tc>
          <w:tcPr>
            <w:tcW w:w="769"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月份</w:t>
            </w:r>
          </w:p>
        </w:tc>
        <w:tc>
          <w:tcPr>
            <w:tcW w:w="1041"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75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sz w:val="24"/>
                <w:szCs w:val="24"/>
                <w:lang w:val="en-US" w:eastAsia="zh-CN"/>
              </w:rPr>
            </w:pP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lang w:val="en-US" w:eastAsia="zh-CN"/>
              </w:rPr>
            </w:pPr>
          </w:p>
        </w:tc>
      </w:tr>
    </w:tbl>
    <w:p>
      <w:pPr>
        <w:adjustRightInd w:val="0"/>
        <w:snapToGrid w:val="0"/>
        <w:ind w:firstLine="0" w:firstLineChars="0"/>
        <w:rPr>
          <w:rFonts w:hint="eastAsia" w:ascii="仿宋" w:hAnsi="仿宋" w:eastAsia="仿宋" w:cs="Times New Roman"/>
          <w:szCs w:val="24"/>
          <w:lang w:val="en-US" w:eastAsia="zh-CN"/>
        </w:rPr>
      </w:pPr>
    </w:p>
    <w:p>
      <w:pPr>
        <w:pStyle w:val="70"/>
      </w:pPr>
      <w:r>
        <w:rPr>
          <w:rFonts w:hint="eastAsia"/>
        </w:rPr>
        <w:t>输出信息</w:t>
      </w:r>
    </w:p>
    <w:tbl>
      <w:tblPr>
        <w:tblStyle w:val="25"/>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4"/>
        <w:gridCol w:w="836"/>
        <w:gridCol w:w="819"/>
        <w:gridCol w:w="656"/>
        <w:gridCol w:w="800"/>
        <w:gridCol w:w="730"/>
        <w:gridCol w:w="970"/>
        <w:gridCol w:w="750"/>
        <w:gridCol w:w="945"/>
        <w:gridCol w:w="10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974"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w:t>
            </w:r>
            <w:r>
              <w:rPr>
                <w:rFonts w:hint="eastAsia" w:ascii="仿宋" w:hAnsi="仿宋" w:eastAsia="仿宋" w:cs="Times New Roman"/>
                <w:b/>
                <w:sz w:val="20"/>
                <w:szCs w:val="20"/>
              </w:rPr>
              <w:t>名称</w:t>
            </w:r>
          </w:p>
        </w:tc>
        <w:tc>
          <w:tcPr>
            <w:tcW w:w="836"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基础数据标准项编号</w:t>
            </w:r>
          </w:p>
        </w:tc>
        <w:tc>
          <w:tcPr>
            <w:tcW w:w="819"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字段类型</w:t>
            </w:r>
          </w:p>
        </w:tc>
        <w:tc>
          <w:tcPr>
            <w:tcW w:w="656"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字段长度</w:t>
            </w:r>
          </w:p>
        </w:tc>
        <w:tc>
          <w:tcPr>
            <w:tcW w:w="80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是否必输项</w:t>
            </w:r>
          </w:p>
        </w:tc>
        <w:tc>
          <w:tcPr>
            <w:tcW w:w="73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输入方式</w:t>
            </w:r>
          </w:p>
        </w:tc>
        <w:tc>
          <w:tcPr>
            <w:tcW w:w="97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其他</w:t>
            </w:r>
            <w:r>
              <w:rPr>
                <w:rFonts w:hint="default" w:ascii="仿宋" w:hAnsi="仿宋" w:eastAsia="仿宋" w:cs="Times New Roman"/>
                <w:b/>
                <w:sz w:val="20"/>
                <w:szCs w:val="20"/>
              </w:rPr>
              <w:t>控制要求</w:t>
            </w:r>
          </w:p>
        </w:tc>
        <w:tc>
          <w:tcPr>
            <w:tcW w:w="75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数据项说明</w:t>
            </w:r>
          </w:p>
        </w:tc>
        <w:tc>
          <w:tcPr>
            <w:tcW w:w="945"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字段之间制约关系</w:t>
            </w:r>
          </w:p>
        </w:tc>
        <w:tc>
          <w:tcPr>
            <w:tcW w:w="1039"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备注（新增字段：需要引用标准项编号，如不涉及赋/）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jc w:val="center"/>
        </w:trPr>
        <w:tc>
          <w:tcPr>
            <w:tcW w:w="974"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所属机构</w:t>
            </w:r>
          </w:p>
        </w:tc>
        <w:tc>
          <w:tcPr>
            <w:tcW w:w="83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75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974"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所在部门</w:t>
            </w:r>
          </w:p>
        </w:tc>
        <w:tc>
          <w:tcPr>
            <w:tcW w:w="83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50" w:type="dxa"/>
            <w:noWrap w:val="0"/>
            <w:vAlign w:val="top"/>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974"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处室</w:t>
            </w:r>
          </w:p>
        </w:tc>
        <w:tc>
          <w:tcPr>
            <w:tcW w:w="83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rPr>
            </w:pPr>
          </w:p>
        </w:tc>
        <w:tc>
          <w:tcPr>
            <w:tcW w:w="97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75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1039" w:type="dxa"/>
            <w:noWrap w:val="0"/>
            <w:vAlign w:val="center"/>
          </w:tcPr>
          <w:p>
            <w:pPr>
              <w:adjustRightInd w:val="0"/>
              <w:snapToGrid w:val="0"/>
              <w:spacing w:before="0" w:beforeAutospacing="0" w:after="0" w:afterAutospacing="0" w:line="240" w:lineRule="exact"/>
              <w:ind w:left="0" w:right="0"/>
              <w:jc w:val="both"/>
              <w:rPr>
                <w:rFonts w:hint="default" w:ascii="仿宋" w:hAnsi="仿宋" w:eastAsia="仿宋" w:cs="仿宋"/>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974"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总积分</w:t>
            </w:r>
          </w:p>
        </w:tc>
        <w:tc>
          <w:tcPr>
            <w:tcW w:w="83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rPr>
            </w:pPr>
          </w:p>
        </w:tc>
        <w:tc>
          <w:tcPr>
            <w:tcW w:w="97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75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1039" w:type="dxa"/>
            <w:noWrap w:val="0"/>
            <w:vAlign w:val="center"/>
          </w:tcPr>
          <w:p>
            <w:pPr>
              <w:adjustRightInd w:val="0"/>
              <w:snapToGrid w:val="0"/>
              <w:spacing w:before="0" w:beforeAutospacing="0" w:after="0" w:afterAutospacing="0" w:line="240" w:lineRule="exact"/>
              <w:ind w:left="0" w:right="0"/>
              <w:jc w:val="both"/>
              <w:rPr>
                <w:rFonts w:hint="default" w:ascii="仿宋" w:hAnsi="仿宋" w:eastAsia="仿宋" w:cs="仿宋"/>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974"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平均学习时长</w:t>
            </w:r>
          </w:p>
        </w:tc>
        <w:tc>
          <w:tcPr>
            <w:tcW w:w="83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rPr>
            </w:pPr>
          </w:p>
        </w:tc>
        <w:tc>
          <w:tcPr>
            <w:tcW w:w="97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75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1039" w:type="dxa"/>
            <w:noWrap w:val="0"/>
            <w:vAlign w:val="center"/>
          </w:tcPr>
          <w:p>
            <w:pPr>
              <w:adjustRightInd w:val="0"/>
              <w:snapToGrid w:val="0"/>
              <w:spacing w:before="0" w:beforeAutospacing="0" w:after="0" w:afterAutospacing="0" w:line="240" w:lineRule="exact"/>
              <w:ind w:left="0" w:right="0"/>
              <w:jc w:val="both"/>
              <w:rPr>
                <w:rFonts w:hint="default" w:ascii="仿宋" w:hAnsi="仿宋" w:eastAsia="仿宋" w:cs="仿宋"/>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974"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学习完成度</w:t>
            </w:r>
          </w:p>
        </w:tc>
        <w:tc>
          <w:tcPr>
            <w:tcW w:w="83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rPr>
            </w:pPr>
          </w:p>
        </w:tc>
        <w:tc>
          <w:tcPr>
            <w:tcW w:w="97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75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1039" w:type="dxa"/>
            <w:noWrap w:val="0"/>
            <w:vAlign w:val="center"/>
          </w:tcPr>
          <w:p>
            <w:pPr>
              <w:adjustRightInd w:val="0"/>
              <w:snapToGrid w:val="0"/>
              <w:spacing w:before="0" w:beforeAutospacing="0" w:after="0" w:afterAutospacing="0" w:line="240" w:lineRule="exact"/>
              <w:ind w:left="0" w:right="0"/>
              <w:jc w:val="both"/>
              <w:rPr>
                <w:rFonts w:hint="default" w:ascii="仿宋" w:hAnsi="仿宋" w:eastAsia="仿宋" w:cs="仿宋"/>
                <w:sz w:val="24"/>
                <w:szCs w:val="24"/>
                <w:lang w:val="en-US"/>
              </w:rPr>
            </w:pPr>
          </w:p>
        </w:tc>
      </w:tr>
    </w:tbl>
    <w:p>
      <w:pPr>
        <w:adjustRightInd w:val="0"/>
        <w:snapToGrid w:val="0"/>
        <w:ind w:firstLine="0" w:firstLineChars="0"/>
        <w:rPr>
          <w:rFonts w:hint="eastAsia" w:ascii="仿宋" w:hAnsi="仿宋" w:eastAsia="仿宋" w:cs="Times New Roman"/>
          <w:kern w:val="2"/>
          <w:sz w:val="24"/>
          <w:szCs w:val="24"/>
        </w:rPr>
      </w:pP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ascii="仿宋" w:hAnsi="仿宋" w:eastAsia="仿宋"/>
          <w:szCs w:val="24"/>
        </w:rPr>
      </w:pPr>
      <w:r>
        <w:rPr>
          <w:rFonts w:hint="eastAsia" w:ascii="仿宋" w:hAnsi="仿宋" w:eastAsia="仿宋" w:cs="Times New Roman"/>
          <w:szCs w:val="24"/>
          <w:lang w:val="en-US" w:eastAsia="zh-CN"/>
        </w:rPr>
        <w:t>无</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部门新闻管理</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业务部门导入法律法规新闻，合规部审批、业务部门维护新闻。</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63"/>
        <w:rPr>
          <w:rFonts w:hint="eastAsia" w:ascii="仿宋" w:hAnsi="仿宋" w:eastAsia="仿宋" w:cs="仿宋"/>
          <w:sz w:val="24"/>
          <w:szCs w:val="24"/>
        </w:rPr>
      </w:pPr>
      <w:r>
        <w:rPr>
          <w:rFonts w:hint="eastAsia" w:ascii="仿宋" w:hAnsi="仿宋" w:eastAsia="仿宋" w:cs="仿宋"/>
          <w:sz w:val="24"/>
          <w:szCs w:val="24"/>
        </w:rPr>
        <w:t>1.新闻导入功能（业务部门操作）</w:t>
      </w:r>
    </w:p>
    <w:p>
      <w:pPr>
        <w:pStyle w:val="63"/>
        <w:numPr>
          <w:ilvl w:val="0"/>
          <w:numId w:val="25"/>
        </w:numPr>
        <w:ind w:firstLine="480" w:firstLineChars="200"/>
        <w:rPr>
          <w:rFonts w:hint="eastAsia" w:ascii="仿宋" w:hAnsi="仿宋" w:eastAsia="仿宋" w:cs="仿宋"/>
          <w:sz w:val="24"/>
          <w:szCs w:val="24"/>
        </w:rPr>
      </w:pPr>
      <w:r>
        <w:rPr>
          <w:rFonts w:hint="eastAsia" w:ascii="仿宋" w:hAnsi="仿宋" w:eastAsia="仿宋" w:cs="仿宋"/>
          <w:sz w:val="24"/>
          <w:szCs w:val="24"/>
        </w:rPr>
        <w:t>录入新闻标题</w:t>
      </w:r>
    </w:p>
    <w:p>
      <w:pPr>
        <w:pStyle w:val="63"/>
        <w:numPr>
          <w:ilvl w:val="0"/>
          <w:numId w:val="25"/>
        </w:numPr>
        <w:ind w:firstLine="480" w:firstLineChars="200"/>
        <w:rPr>
          <w:rFonts w:hint="eastAsia" w:ascii="仿宋" w:hAnsi="仿宋" w:eastAsia="仿宋" w:cs="仿宋"/>
          <w:sz w:val="24"/>
          <w:szCs w:val="24"/>
        </w:rPr>
      </w:pPr>
      <w:r>
        <w:rPr>
          <w:rFonts w:hint="eastAsia" w:ascii="仿宋" w:hAnsi="仿宋" w:eastAsia="仿宋" w:cs="仿宋"/>
          <w:sz w:val="24"/>
          <w:szCs w:val="24"/>
        </w:rPr>
        <w:t>导入新闻（正文、图片等）</w:t>
      </w:r>
    </w:p>
    <w:p>
      <w:pPr>
        <w:pStyle w:val="63"/>
        <w:numPr>
          <w:ilvl w:val="0"/>
          <w:numId w:val="25"/>
        </w:numPr>
        <w:ind w:firstLine="480" w:firstLineChars="200"/>
        <w:rPr>
          <w:rFonts w:hint="eastAsia" w:ascii="仿宋" w:hAnsi="仿宋" w:eastAsia="仿宋" w:cs="仿宋"/>
          <w:sz w:val="24"/>
          <w:szCs w:val="24"/>
        </w:rPr>
      </w:pPr>
      <w:r>
        <w:rPr>
          <w:rFonts w:hint="eastAsia" w:ascii="仿宋" w:hAnsi="仿宋" w:eastAsia="仿宋" w:cs="仿宋"/>
          <w:sz w:val="24"/>
          <w:szCs w:val="24"/>
        </w:rPr>
        <w:t>选择新闻开放范围（机构维度）</w:t>
      </w:r>
    </w:p>
    <w:p>
      <w:pPr>
        <w:pStyle w:val="63"/>
        <w:numPr>
          <w:ilvl w:val="0"/>
          <w:numId w:val="25"/>
        </w:numPr>
        <w:ind w:firstLine="480" w:firstLineChars="200"/>
        <w:rPr>
          <w:rFonts w:hint="eastAsia" w:ascii="仿宋" w:hAnsi="仿宋" w:eastAsia="仿宋" w:cs="仿宋"/>
          <w:sz w:val="24"/>
          <w:szCs w:val="24"/>
        </w:rPr>
      </w:pPr>
      <w:r>
        <w:rPr>
          <w:rFonts w:hint="eastAsia" w:ascii="仿宋" w:hAnsi="仿宋" w:eastAsia="仿宋" w:cs="仿宋"/>
          <w:sz w:val="24"/>
          <w:szCs w:val="24"/>
        </w:rPr>
        <w:t>设定新闻的优先级（置顶、普通）</w:t>
      </w:r>
    </w:p>
    <w:p>
      <w:pPr>
        <w:pStyle w:val="63"/>
        <w:numPr>
          <w:ilvl w:val="0"/>
          <w:numId w:val="25"/>
        </w:numPr>
        <w:ind w:firstLine="480" w:firstLineChars="200"/>
        <w:rPr>
          <w:rFonts w:hint="eastAsia" w:ascii="仿宋" w:hAnsi="仿宋" w:eastAsia="仿宋" w:cs="仿宋"/>
          <w:sz w:val="24"/>
          <w:szCs w:val="24"/>
        </w:rPr>
      </w:pPr>
      <w:r>
        <w:rPr>
          <w:rFonts w:hint="eastAsia" w:ascii="仿宋" w:hAnsi="仿宋" w:eastAsia="仿宋" w:cs="仿宋"/>
          <w:sz w:val="24"/>
          <w:szCs w:val="24"/>
        </w:rPr>
        <w:t>提交录入申请</w:t>
      </w:r>
    </w:p>
    <w:p>
      <w:pPr>
        <w:pStyle w:val="63"/>
        <w:rPr>
          <w:rFonts w:hint="eastAsia" w:ascii="仿宋" w:hAnsi="仿宋" w:eastAsia="仿宋" w:cs="仿宋"/>
          <w:sz w:val="24"/>
          <w:szCs w:val="24"/>
        </w:rPr>
      </w:pPr>
      <w:r>
        <w:rPr>
          <w:rFonts w:hint="eastAsia" w:ascii="仿宋" w:hAnsi="仿宋" w:eastAsia="仿宋" w:cs="仿宋"/>
          <w:sz w:val="24"/>
          <w:szCs w:val="24"/>
        </w:rPr>
        <w:t>2.新闻审批功能（法律合规操作）</w:t>
      </w:r>
    </w:p>
    <w:p>
      <w:pPr>
        <w:pStyle w:val="63"/>
        <w:rPr>
          <w:rFonts w:hint="eastAsia" w:ascii="仿宋" w:hAnsi="仿宋" w:eastAsia="仿宋" w:cs="仿宋"/>
          <w:sz w:val="24"/>
          <w:szCs w:val="24"/>
        </w:rPr>
      </w:pPr>
      <w:r>
        <w:rPr>
          <w:rFonts w:hint="eastAsia" w:ascii="仿宋" w:hAnsi="仿宋" w:eastAsia="仿宋" w:cs="仿宋"/>
          <w:sz w:val="24"/>
          <w:szCs w:val="24"/>
        </w:rPr>
        <w:t>对业务部门导入的新闻进行审批，通过或者驳回</w:t>
      </w:r>
    </w:p>
    <w:p>
      <w:pPr>
        <w:pStyle w:val="63"/>
        <w:rPr>
          <w:rFonts w:hint="eastAsia" w:ascii="仿宋" w:hAnsi="仿宋" w:eastAsia="仿宋" w:cs="仿宋"/>
          <w:sz w:val="24"/>
          <w:szCs w:val="24"/>
        </w:rPr>
      </w:pPr>
      <w:r>
        <w:rPr>
          <w:rFonts w:hint="eastAsia" w:ascii="仿宋" w:hAnsi="仿宋" w:eastAsia="仿宋" w:cs="仿宋"/>
          <w:sz w:val="24"/>
          <w:szCs w:val="24"/>
        </w:rPr>
        <w:t>3.新闻维护功能（业务部门操作）</w:t>
      </w:r>
    </w:p>
    <w:p>
      <w:pPr>
        <w:pStyle w:val="63"/>
        <w:numPr>
          <w:ilvl w:val="0"/>
          <w:numId w:val="26"/>
        </w:numPr>
        <w:ind w:firstLine="480" w:firstLineChars="200"/>
        <w:rPr>
          <w:rFonts w:hint="eastAsia" w:ascii="仿宋" w:hAnsi="仿宋" w:eastAsia="仿宋" w:cs="仿宋"/>
          <w:sz w:val="24"/>
          <w:szCs w:val="24"/>
        </w:rPr>
      </w:pPr>
      <w:r>
        <w:rPr>
          <w:rFonts w:hint="eastAsia" w:ascii="仿宋" w:hAnsi="仿宋" w:eastAsia="仿宋" w:cs="仿宋"/>
          <w:sz w:val="24"/>
          <w:szCs w:val="24"/>
        </w:rPr>
        <w:t>查看本部门导入的新闻，可以筛选查询</w:t>
      </w:r>
    </w:p>
    <w:p>
      <w:pPr>
        <w:pStyle w:val="63"/>
        <w:numPr>
          <w:ilvl w:val="0"/>
          <w:numId w:val="26"/>
        </w:numPr>
        <w:ind w:firstLine="480" w:firstLineChars="200"/>
        <w:rPr>
          <w:rFonts w:hint="eastAsia" w:ascii="仿宋" w:hAnsi="仿宋" w:eastAsia="仿宋" w:cs="仿宋"/>
          <w:sz w:val="24"/>
          <w:szCs w:val="24"/>
        </w:rPr>
      </w:pPr>
      <w:r>
        <w:rPr>
          <w:rFonts w:hint="eastAsia" w:ascii="仿宋" w:hAnsi="仿宋" w:eastAsia="仿宋" w:cs="仿宋"/>
          <w:sz w:val="24"/>
          <w:szCs w:val="24"/>
        </w:rPr>
        <w:t>维护新闻（编辑：调整优先级、修改、删除等）</w:t>
      </w:r>
    </w:p>
    <w:p>
      <w:pPr>
        <w:pStyle w:val="63"/>
        <w:numPr>
          <w:ilvl w:val="0"/>
          <w:numId w:val="0"/>
        </w:numPr>
        <w:ind w:leftChars="200" w:firstLine="0" w:firstLineChars="0"/>
      </w:pPr>
      <w:r>
        <w:drawing>
          <wp:inline distT="0" distB="0" distL="114300" distR="114300">
            <wp:extent cx="5168900" cy="4457700"/>
            <wp:effectExtent l="0" t="0" r="0" b="0"/>
            <wp:docPr id="37"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4"/>
                    <pic:cNvPicPr>
                      <a:picLocks noChangeAspect="1"/>
                    </pic:cNvPicPr>
                  </pic:nvPicPr>
                  <pic:blipFill>
                    <a:blip r:embed="rId53"/>
                    <a:stretch>
                      <a:fillRect/>
                    </a:stretch>
                  </pic:blipFill>
                  <pic:spPr>
                    <a:xfrm>
                      <a:off x="0" y="0"/>
                      <a:ext cx="5168900" cy="4457700"/>
                    </a:xfrm>
                    <a:prstGeom prst="rect">
                      <a:avLst/>
                    </a:prstGeom>
                    <a:noFill/>
                    <a:ln>
                      <a:noFill/>
                    </a:ln>
                  </pic:spPr>
                </pic:pic>
              </a:graphicData>
            </a:graphic>
          </wp:inline>
        </w:drawing>
      </w:r>
    </w:p>
    <w:p>
      <w:pPr>
        <w:pStyle w:val="63"/>
        <w:numPr>
          <w:ilvl w:val="0"/>
          <w:numId w:val="0"/>
        </w:numPr>
        <w:ind w:leftChars="200" w:firstLine="0" w:firstLineChars="0"/>
        <w:rPr>
          <w:rFonts w:hint="eastAsia"/>
        </w:rPr>
      </w:pPr>
      <w:r>
        <w:drawing>
          <wp:inline distT="0" distB="0" distL="114300" distR="114300">
            <wp:extent cx="5273675" cy="709930"/>
            <wp:effectExtent l="0" t="0" r="0" b="0"/>
            <wp:docPr id="38"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15"/>
                    <pic:cNvPicPr>
                      <a:picLocks noChangeAspect="1"/>
                    </pic:cNvPicPr>
                  </pic:nvPicPr>
                  <pic:blipFill>
                    <a:blip r:embed="rId54"/>
                    <a:stretch>
                      <a:fillRect/>
                    </a:stretch>
                  </pic:blipFill>
                  <pic:spPr>
                    <a:xfrm>
                      <a:off x="0" y="0"/>
                      <a:ext cx="5273675" cy="709930"/>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27"/>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业务部门具有导入新闻权限以及维护新闻权限，律合规部合规审核权限。</w:t>
      </w:r>
    </w:p>
    <w:p>
      <w:pPr>
        <w:pStyle w:val="70"/>
      </w:pPr>
      <w:r>
        <w:rPr>
          <w:rFonts w:hint="eastAsia"/>
        </w:rPr>
        <w:t>输入信息</w:t>
      </w:r>
    </w:p>
    <w:p>
      <w:pPr>
        <w:pStyle w:val="63"/>
        <w:rPr>
          <w:rFonts w:hint="default" w:eastAsia="宋体"/>
          <w:lang w:val="en-US" w:eastAsia="zh-CN"/>
        </w:rPr>
      </w:pPr>
      <w:r>
        <w:rPr>
          <w:rFonts w:hint="eastAsia" w:ascii="仿宋" w:hAnsi="仿宋" w:eastAsia="仿宋" w:cs="仿宋"/>
          <w:sz w:val="24"/>
          <w:szCs w:val="24"/>
          <w:lang w:val="en-US" w:eastAsia="zh-CN"/>
        </w:rPr>
        <w:t>新增的输入：</w:t>
      </w:r>
    </w:p>
    <w:tbl>
      <w:tblPr>
        <w:tblStyle w:val="25"/>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9"/>
        <w:gridCol w:w="1041"/>
        <w:gridCol w:w="819"/>
        <w:gridCol w:w="656"/>
        <w:gridCol w:w="800"/>
        <w:gridCol w:w="730"/>
        <w:gridCol w:w="970"/>
        <w:gridCol w:w="750"/>
        <w:gridCol w:w="945"/>
        <w:gridCol w:w="10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769"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w:t>
            </w:r>
            <w:r>
              <w:rPr>
                <w:rFonts w:hint="eastAsia" w:ascii="仿宋" w:hAnsi="仿宋" w:eastAsia="仿宋" w:cs="Times New Roman"/>
                <w:b/>
                <w:sz w:val="20"/>
                <w:szCs w:val="20"/>
              </w:rPr>
              <w:t>名称</w:t>
            </w:r>
          </w:p>
        </w:tc>
        <w:tc>
          <w:tcPr>
            <w:tcW w:w="1041"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基础数据标准项编号</w:t>
            </w:r>
          </w:p>
        </w:tc>
        <w:tc>
          <w:tcPr>
            <w:tcW w:w="819"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字段类型</w:t>
            </w:r>
          </w:p>
        </w:tc>
        <w:tc>
          <w:tcPr>
            <w:tcW w:w="656"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字段长度</w:t>
            </w:r>
          </w:p>
        </w:tc>
        <w:tc>
          <w:tcPr>
            <w:tcW w:w="80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是否必输项</w:t>
            </w:r>
          </w:p>
        </w:tc>
        <w:tc>
          <w:tcPr>
            <w:tcW w:w="73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输入方式</w:t>
            </w:r>
          </w:p>
        </w:tc>
        <w:tc>
          <w:tcPr>
            <w:tcW w:w="97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其他</w:t>
            </w:r>
            <w:r>
              <w:rPr>
                <w:rFonts w:hint="default" w:ascii="仿宋" w:hAnsi="仿宋" w:eastAsia="仿宋" w:cs="Times New Roman"/>
                <w:b/>
                <w:sz w:val="20"/>
                <w:szCs w:val="20"/>
              </w:rPr>
              <w:t>控制要求</w:t>
            </w:r>
          </w:p>
        </w:tc>
        <w:tc>
          <w:tcPr>
            <w:tcW w:w="75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数据项说明</w:t>
            </w:r>
          </w:p>
        </w:tc>
        <w:tc>
          <w:tcPr>
            <w:tcW w:w="945"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字段之间制约关系</w:t>
            </w:r>
          </w:p>
        </w:tc>
        <w:tc>
          <w:tcPr>
            <w:tcW w:w="1039"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备注（新增字段：需要引用标准项编号，如不涉及赋/）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jc w:val="center"/>
        </w:trPr>
        <w:tc>
          <w:tcPr>
            <w:tcW w:w="769"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新闻标题</w:t>
            </w:r>
          </w:p>
        </w:tc>
        <w:tc>
          <w:tcPr>
            <w:tcW w:w="1041"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75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r>
              <w:rPr>
                <w:rFonts w:hint="eastAsia" w:ascii="仿宋" w:hAnsi="仿宋" w:eastAsia="仿宋" w:cs="仿宋"/>
                <w:sz w:val="24"/>
                <w:szCs w:val="24"/>
                <w:lang w:val="en-US" w:eastAsia="zh-CN"/>
              </w:rPr>
              <w:t>/</w:t>
            </w: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jc w:val="center"/>
        </w:trPr>
        <w:tc>
          <w:tcPr>
            <w:tcW w:w="769"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新闻封面</w:t>
            </w:r>
          </w:p>
        </w:tc>
        <w:tc>
          <w:tcPr>
            <w:tcW w:w="1041"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75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sz w:val="24"/>
                <w:szCs w:val="24"/>
                <w:lang w:val="en-US" w:eastAsia="zh-CN"/>
              </w:rPr>
            </w:pP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jc w:val="center"/>
        </w:trPr>
        <w:tc>
          <w:tcPr>
            <w:tcW w:w="769"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新闻正文</w:t>
            </w:r>
          </w:p>
        </w:tc>
        <w:tc>
          <w:tcPr>
            <w:tcW w:w="1041"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75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sz w:val="24"/>
                <w:szCs w:val="24"/>
                <w:lang w:val="en-US" w:eastAsia="zh-CN"/>
              </w:rPr>
            </w:pP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jc w:val="center"/>
        </w:trPr>
        <w:tc>
          <w:tcPr>
            <w:tcW w:w="769"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适用机构</w:t>
            </w:r>
          </w:p>
        </w:tc>
        <w:tc>
          <w:tcPr>
            <w:tcW w:w="1041"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75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sz w:val="24"/>
                <w:szCs w:val="24"/>
                <w:lang w:val="en-US" w:eastAsia="zh-CN"/>
              </w:rPr>
            </w:pP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jc w:val="center"/>
        </w:trPr>
        <w:tc>
          <w:tcPr>
            <w:tcW w:w="769"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适用部门</w:t>
            </w:r>
          </w:p>
        </w:tc>
        <w:tc>
          <w:tcPr>
            <w:tcW w:w="1041"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75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sz w:val="24"/>
                <w:szCs w:val="24"/>
                <w:lang w:val="en-US" w:eastAsia="zh-CN"/>
              </w:rPr>
            </w:pP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jc w:val="center"/>
        </w:trPr>
        <w:tc>
          <w:tcPr>
            <w:tcW w:w="769"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新闻优先级</w:t>
            </w:r>
          </w:p>
        </w:tc>
        <w:tc>
          <w:tcPr>
            <w:tcW w:w="1041"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75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sz w:val="24"/>
                <w:szCs w:val="24"/>
                <w:lang w:val="en-US" w:eastAsia="zh-CN"/>
              </w:rPr>
            </w:pP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lang w:val="en-US" w:eastAsia="zh-CN"/>
              </w:rPr>
            </w:pPr>
          </w:p>
        </w:tc>
      </w:tr>
    </w:tbl>
    <w:p>
      <w:pPr>
        <w:adjustRightInd w:val="0"/>
        <w:snapToGrid w:val="0"/>
        <w:ind w:firstLine="0" w:firstLineChars="0"/>
        <w:rPr>
          <w:rFonts w:hint="eastAsia" w:ascii="仿宋" w:hAnsi="仿宋" w:eastAsia="仿宋" w:cs="Times New Roman"/>
          <w:szCs w:val="24"/>
          <w:lang w:val="en-US" w:eastAsia="zh-CN"/>
        </w:rPr>
      </w:pPr>
    </w:p>
    <w:p>
      <w:pPr>
        <w:pStyle w:val="70"/>
      </w:pPr>
      <w:r>
        <w:rPr>
          <w:rFonts w:hint="eastAsia"/>
        </w:rPr>
        <w:t>输出信息</w:t>
      </w:r>
    </w:p>
    <w:tbl>
      <w:tblPr>
        <w:tblStyle w:val="25"/>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9"/>
        <w:gridCol w:w="1041"/>
        <w:gridCol w:w="819"/>
        <w:gridCol w:w="656"/>
        <w:gridCol w:w="800"/>
        <w:gridCol w:w="730"/>
        <w:gridCol w:w="970"/>
        <w:gridCol w:w="750"/>
        <w:gridCol w:w="945"/>
        <w:gridCol w:w="10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769"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w:t>
            </w:r>
            <w:r>
              <w:rPr>
                <w:rFonts w:hint="eastAsia" w:ascii="仿宋" w:hAnsi="仿宋" w:eastAsia="仿宋" w:cs="Times New Roman"/>
                <w:b/>
                <w:sz w:val="20"/>
                <w:szCs w:val="20"/>
              </w:rPr>
              <w:t>名称</w:t>
            </w:r>
          </w:p>
        </w:tc>
        <w:tc>
          <w:tcPr>
            <w:tcW w:w="1041"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基础数据标准项编号</w:t>
            </w:r>
          </w:p>
        </w:tc>
        <w:tc>
          <w:tcPr>
            <w:tcW w:w="819"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字段类型</w:t>
            </w:r>
          </w:p>
        </w:tc>
        <w:tc>
          <w:tcPr>
            <w:tcW w:w="656"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字段长度</w:t>
            </w:r>
          </w:p>
        </w:tc>
        <w:tc>
          <w:tcPr>
            <w:tcW w:w="80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是否必输项</w:t>
            </w:r>
          </w:p>
        </w:tc>
        <w:tc>
          <w:tcPr>
            <w:tcW w:w="73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输入方式</w:t>
            </w:r>
          </w:p>
        </w:tc>
        <w:tc>
          <w:tcPr>
            <w:tcW w:w="97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其他</w:t>
            </w:r>
            <w:r>
              <w:rPr>
                <w:rFonts w:hint="default" w:ascii="仿宋" w:hAnsi="仿宋" w:eastAsia="仿宋" w:cs="Times New Roman"/>
                <w:b/>
                <w:sz w:val="20"/>
                <w:szCs w:val="20"/>
              </w:rPr>
              <w:t>控制要求</w:t>
            </w:r>
          </w:p>
        </w:tc>
        <w:tc>
          <w:tcPr>
            <w:tcW w:w="75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数据项说明</w:t>
            </w:r>
          </w:p>
        </w:tc>
        <w:tc>
          <w:tcPr>
            <w:tcW w:w="945"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字段之间制约关系</w:t>
            </w:r>
          </w:p>
        </w:tc>
        <w:tc>
          <w:tcPr>
            <w:tcW w:w="1039"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备注（新增字段：需要引用标准项编号，如不涉及赋/）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jc w:val="center"/>
        </w:trPr>
        <w:tc>
          <w:tcPr>
            <w:tcW w:w="769"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新闻标题</w:t>
            </w:r>
          </w:p>
        </w:tc>
        <w:tc>
          <w:tcPr>
            <w:tcW w:w="1041"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75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769"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发布日期</w:t>
            </w:r>
          </w:p>
        </w:tc>
        <w:tc>
          <w:tcPr>
            <w:tcW w:w="1041"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50" w:type="dxa"/>
            <w:noWrap w:val="0"/>
            <w:vAlign w:val="top"/>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769"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审核通过日期</w:t>
            </w:r>
          </w:p>
        </w:tc>
        <w:tc>
          <w:tcPr>
            <w:tcW w:w="1041"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rPr>
            </w:pPr>
          </w:p>
        </w:tc>
        <w:tc>
          <w:tcPr>
            <w:tcW w:w="97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75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1039" w:type="dxa"/>
            <w:noWrap w:val="0"/>
            <w:vAlign w:val="center"/>
          </w:tcPr>
          <w:p>
            <w:pPr>
              <w:adjustRightInd w:val="0"/>
              <w:snapToGrid w:val="0"/>
              <w:spacing w:before="0" w:beforeAutospacing="0" w:after="0" w:afterAutospacing="0" w:line="240" w:lineRule="exact"/>
              <w:ind w:left="0" w:right="0"/>
              <w:jc w:val="both"/>
              <w:rPr>
                <w:rFonts w:hint="default" w:ascii="仿宋" w:hAnsi="仿宋" w:eastAsia="仿宋" w:cs="仿宋"/>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769"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发布人</w:t>
            </w:r>
          </w:p>
        </w:tc>
        <w:tc>
          <w:tcPr>
            <w:tcW w:w="1041"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rPr>
            </w:pPr>
          </w:p>
        </w:tc>
        <w:tc>
          <w:tcPr>
            <w:tcW w:w="97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75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1039" w:type="dxa"/>
            <w:noWrap w:val="0"/>
            <w:vAlign w:val="center"/>
          </w:tcPr>
          <w:p>
            <w:pPr>
              <w:adjustRightInd w:val="0"/>
              <w:snapToGrid w:val="0"/>
              <w:spacing w:before="0" w:beforeAutospacing="0" w:after="0" w:afterAutospacing="0" w:line="240" w:lineRule="exact"/>
              <w:ind w:left="0" w:right="0"/>
              <w:jc w:val="both"/>
              <w:rPr>
                <w:rFonts w:hint="default" w:ascii="仿宋" w:hAnsi="仿宋" w:eastAsia="仿宋" w:cs="仿宋"/>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769"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是否置顶</w:t>
            </w:r>
          </w:p>
        </w:tc>
        <w:tc>
          <w:tcPr>
            <w:tcW w:w="1041"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rPr>
            </w:pPr>
          </w:p>
        </w:tc>
        <w:tc>
          <w:tcPr>
            <w:tcW w:w="97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75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1039" w:type="dxa"/>
            <w:noWrap w:val="0"/>
            <w:vAlign w:val="center"/>
          </w:tcPr>
          <w:p>
            <w:pPr>
              <w:adjustRightInd w:val="0"/>
              <w:snapToGrid w:val="0"/>
              <w:spacing w:before="0" w:beforeAutospacing="0" w:after="0" w:afterAutospacing="0" w:line="240" w:lineRule="exact"/>
              <w:ind w:left="0" w:right="0"/>
              <w:jc w:val="both"/>
              <w:rPr>
                <w:rFonts w:hint="default" w:ascii="仿宋" w:hAnsi="仿宋" w:eastAsia="仿宋" w:cs="仿宋"/>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769"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审核状态</w:t>
            </w:r>
          </w:p>
        </w:tc>
        <w:tc>
          <w:tcPr>
            <w:tcW w:w="1041"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rPr>
            </w:pPr>
          </w:p>
        </w:tc>
        <w:tc>
          <w:tcPr>
            <w:tcW w:w="97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75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1039" w:type="dxa"/>
            <w:noWrap w:val="0"/>
            <w:vAlign w:val="center"/>
          </w:tcPr>
          <w:p>
            <w:pPr>
              <w:adjustRightInd w:val="0"/>
              <w:snapToGrid w:val="0"/>
              <w:spacing w:before="0" w:beforeAutospacing="0" w:after="0" w:afterAutospacing="0" w:line="240" w:lineRule="exact"/>
              <w:ind w:left="0" w:right="0"/>
              <w:jc w:val="both"/>
              <w:rPr>
                <w:rFonts w:hint="default" w:ascii="仿宋" w:hAnsi="仿宋" w:eastAsia="仿宋" w:cs="仿宋"/>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769"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操作</w:t>
            </w:r>
          </w:p>
        </w:tc>
        <w:tc>
          <w:tcPr>
            <w:tcW w:w="1041"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rPr>
            </w:pPr>
          </w:p>
        </w:tc>
        <w:tc>
          <w:tcPr>
            <w:tcW w:w="97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75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1039" w:type="dxa"/>
            <w:noWrap w:val="0"/>
            <w:vAlign w:val="center"/>
          </w:tcPr>
          <w:p>
            <w:pPr>
              <w:adjustRightInd w:val="0"/>
              <w:snapToGrid w:val="0"/>
              <w:spacing w:before="0" w:beforeAutospacing="0" w:after="0" w:afterAutospacing="0" w:line="240" w:lineRule="exact"/>
              <w:ind w:left="0" w:right="0"/>
              <w:jc w:val="both"/>
              <w:rPr>
                <w:rFonts w:hint="default" w:ascii="仿宋" w:hAnsi="仿宋" w:eastAsia="仿宋" w:cs="仿宋"/>
                <w:sz w:val="24"/>
                <w:szCs w:val="24"/>
                <w:lang w:val="en-US"/>
              </w:rPr>
            </w:pPr>
          </w:p>
        </w:tc>
      </w:tr>
    </w:tbl>
    <w:p>
      <w:pPr>
        <w:adjustRightInd w:val="0"/>
        <w:snapToGrid w:val="0"/>
        <w:ind w:firstLine="0" w:firstLineChars="0"/>
        <w:rPr>
          <w:rFonts w:hint="eastAsia" w:ascii="仿宋" w:hAnsi="仿宋" w:eastAsia="仿宋" w:cs="Times New Roman"/>
          <w:kern w:val="2"/>
          <w:sz w:val="24"/>
          <w:szCs w:val="24"/>
        </w:rPr>
      </w:pP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cs="Times New Roman"/>
          <w:szCs w:val="24"/>
          <w:lang w:val="en-US" w:eastAsia="zh-CN"/>
        </w:rPr>
        <w:t>无</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积分规则设置</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法律合规部设置积分规则。</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63"/>
        <w:jc w:val="center"/>
      </w:pPr>
      <w:r>
        <w:drawing>
          <wp:inline distT="0" distB="0" distL="114300" distR="114300">
            <wp:extent cx="5270500" cy="1066165"/>
            <wp:effectExtent l="0" t="0" r="0" b="0"/>
            <wp:docPr id="39"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6"/>
                    <pic:cNvPicPr>
                      <a:picLocks noChangeAspect="1"/>
                    </pic:cNvPicPr>
                  </pic:nvPicPr>
                  <pic:blipFill>
                    <a:blip r:embed="rId55"/>
                    <a:stretch>
                      <a:fillRect/>
                    </a:stretch>
                  </pic:blipFill>
                  <pic:spPr>
                    <a:xfrm>
                      <a:off x="0" y="0"/>
                      <a:ext cx="5270500" cy="1066165"/>
                    </a:xfrm>
                    <a:prstGeom prst="rect">
                      <a:avLst/>
                    </a:prstGeom>
                    <a:noFill/>
                    <a:ln>
                      <a:noFill/>
                    </a:ln>
                  </pic:spPr>
                </pic:pic>
              </a:graphicData>
            </a:graphic>
          </wp:inline>
        </w:drawing>
      </w:r>
    </w:p>
    <w:p>
      <w:pPr>
        <w:pStyle w:val="63"/>
        <w:ind w:firstLine="0"/>
        <w:jc w:val="center"/>
      </w:pPr>
      <w:r>
        <w:drawing>
          <wp:inline distT="0" distB="0" distL="114300" distR="114300">
            <wp:extent cx="4286250" cy="2038350"/>
            <wp:effectExtent l="0" t="0" r="0" b="0"/>
            <wp:docPr id="40"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16"/>
                    <pic:cNvPicPr>
                      <a:picLocks noChangeAspect="1"/>
                    </pic:cNvPicPr>
                  </pic:nvPicPr>
                  <pic:blipFill>
                    <a:blip r:embed="rId56"/>
                    <a:stretch>
                      <a:fillRect/>
                    </a:stretch>
                  </pic:blipFill>
                  <pic:spPr>
                    <a:xfrm>
                      <a:off x="0" y="0"/>
                      <a:ext cx="4286250" cy="2038350"/>
                    </a:xfrm>
                    <a:prstGeom prst="rect">
                      <a:avLst/>
                    </a:prstGeom>
                    <a:noFill/>
                    <a:ln>
                      <a:noFill/>
                    </a:ln>
                  </pic:spPr>
                </pic:pic>
              </a:graphicData>
            </a:graphic>
          </wp:inline>
        </w:drawing>
      </w:r>
    </w:p>
    <w:p>
      <w:pPr>
        <w:pStyle w:val="63"/>
        <w:jc w:val="center"/>
        <w:rPr>
          <w:rFonts w:hint="eastAsia"/>
        </w:rPr>
      </w:pPr>
      <w:r>
        <w:drawing>
          <wp:inline distT="0" distB="0" distL="114300" distR="114300">
            <wp:extent cx="4762500" cy="2400300"/>
            <wp:effectExtent l="0" t="0" r="0" b="0"/>
            <wp:docPr id="41"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0"/>
                    <pic:cNvPicPr>
                      <a:picLocks noChangeAspect="1"/>
                    </pic:cNvPicPr>
                  </pic:nvPicPr>
                  <pic:blipFill>
                    <a:blip r:embed="rId57"/>
                    <a:stretch>
                      <a:fillRect/>
                    </a:stretch>
                  </pic:blipFill>
                  <pic:spPr>
                    <a:xfrm>
                      <a:off x="0" y="0"/>
                      <a:ext cx="4762500" cy="2400300"/>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28"/>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阅读时长与积分关系。</w:t>
      </w:r>
    </w:p>
    <w:p>
      <w:pPr>
        <w:numPr>
          <w:ilvl w:val="0"/>
          <w:numId w:val="28"/>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答题与积分关系。</w:t>
      </w:r>
    </w:p>
    <w:p>
      <w:pPr>
        <w:numPr>
          <w:ilvl w:val="0"/>
          <w:numId w:val="28"/>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合规部权限。</w:t>
      </w:r>
    </w:p>
    <w:p>
      <w:pPr>
        <w:pStyle w:val="70"/>
      </w:pPr>
      <w:r>
        <w:rPr>
          <w:rFonts w:hint="eastAsia"/>
        </w:rPr>
        <w:t>输入信息</w:t>
      </w:r>
    </w:p>
    <w:p>
      <w:pPr>
        <w:pStyle w:val="63"/>
        <w:tabs>
          <w:tab w:val="left" w:pos="567"/>
          <w:tab w:val="left" w:pos="1843"/>
        </w:tabs>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新增的输入：</w:t>
      </w:r>
    </w:p>
    <w:tbl>
      <w:tblPr>
        <w:tblStyle w:val="25"/>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9"/>
        <w:gridCol w:w="1041"/>
        <w:gridCol w:w="819"/>
        <w:gridCol w:w="656"/>
        <w:gridCol w:w="800"/>
        <w:gridCol w:w="730"/>
        <w:gridCol w:w="970"/>
        <w:gridCol w:w="750"/>
        <w:gridCol w:w="945"/>
        <w:gridCol w:w="10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769"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w:t>
            </w:r>
            <w:r>
              <w:rPr>
                <w:rFonts w:hint="eastAsia" w:ascii="仿宋" w:hAnsi="仿宋" w:eastAsia="仿宋" w:cs="Times New Roman"/>
                <w:b/>
                <w:sz w:val="20"/>
                <w:szCs w:val="20"/>
              </w:rPr>
              <w:t>名称</w:t>
            </w:r>
          </w:p>
        </w:tc>
        <w:tc>
          <w:tcPr>
            <w:tcW w:w="1041"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基础数据标准项编号</w:t>
            </w:r>
          </w:p>
        </w:tc>
        <w:tc>
          <w:tcPr>
            <w:tcW w:w="819"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字段类型</w:t>
            </w:r>
          </w:p>
        </w:tc>
        <w:tc>
          <w:tcPr>
            <w:tcW w:w="656"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字段长度</w:t>
            </w:r>
          </w:p>
        </w:tc>
        <w:tc>
          <w:tcPr>
            <w:tcW w:w="80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是否必输项</w:t>
            </w:r>
          </w:p>
        </w:tc>
        <w:tc>
          <w:tcPr>
            <w:tcW w:w="73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输入方式</w:t>
            </w:r>
          </w:p>
        </w:tc>
        <w:tc>
          <w:tcPr>
            <w:tcW w:w="97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其他</w:t>
            </w:r>
            <w:r>
              <w:rPr>
                <w:rFonts w:hint="default" w:ascii="仿宋" w:hAnsi="仿宋" w:eastAsia="仿宋" w:cs="Times New Roman"/>
                <w:b/>
                <w:sz w:val="20"/>
                <w:szCs w:val="20"/>
              </w:rPr>
              <w:t>控制要求</w:t>
            </w:r>
          </w:p>
        </w:tc>
        <w:tc>
          <w:tcPr>
            <w:tcW w:w="75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数据项说明</w:t>
            </w:r>
          </w:p>
        </w:tc>
        <w:tc>
          <w:tcPr>
            <w:tcW w:w="945"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字段之间制约关系</w:t>
            </w:r>
          </w:p>
        </w:tc>
        <w:tc>
          <w:tcPr>
            <w:tcW w:w="1039"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备注（新增字段：需要引用标准项编号，如不涉及赋/）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jc w:val="center"/>
        </w:trPr>
        <w:tc>
          <w:tcPr>
            <w:tcW w:w="769"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积分对象类型</w:t>
            </w:r>
          </w:p>
        </w:tc>
        <w:tc>
          <w:tcPr>
            <w:tcW w:w="1041"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75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r>
              <w:rPr>
                <w:rFonts w:hint="eastAsia" w:ascii="仿宋" w:hAnsi="仿宋" w:eastAsia="仿宋" w:cs="仿宋"/>
                <w:sz w:val="24"/>
                <w:szCs w:val="24"/>
                <w:lang w:val="en-US" w:eastAsia="zh-CN"/>
              </w:rPr>
              <w:t>/</w:t>
            </w: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jc w:val="center"/>
        </w:trPr>
        <w:tc>
          <w:tcPr>
            <w:tcW w:w="769"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获取积分场景</w:t>
            </w:r>
          </w:p>
        </w:tc>
        <w:tc>
          <w:tcPr>
            <w:tcW w:w="1041"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75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sz w:val="24"/>
                <w:szCs w:val="24"/>
                <w:lang w:val="en-US" w:eastAsia="zh-CN"/>
              </w:rPr>
            </w:pP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jc w:val="center"/>
        </w:trPr>
        <w:tc>
          <w:tcPr>
            <w:tcW w:w="769"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得分规则描述</w:t>
            </w:r>
          </w:p>
        </w:tc>
        <w:tc>
          <w:tcPr>
            <w:tcW w:w="1041"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75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sz w:val="24"/>
                <w:szCs w:val="24"/>
                <w:lang w:val="en-US" w:eastAsia="zh-CN"/>
              </w:rPr>
            </w:pP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jc w:val="center"/>
        </w:trPr>
        <w:tc>
          <w:tcPr>
            <w:tcW w:w="769"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分数</w:t>
            </w:r>
          </w:p>
        </w:tc>
        <w:tc>
          <w:tcPr>
            <w:tcW w:w="1041"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75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sz w:val="24"/>
                <w:szCs w:val="24"/>
                <w:lang w:val="en-US" w:eastAsia="zh-CN"/>
              </w:rPr>
            </w:pP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jc w:val="center"/>
        </w:trPr>
        <w:tc>
          <w:tcPr>
            <w:tcW w:w="769"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分数上限</w:t>
            </w:r>
          </w:p>
        </w:tc>
        <w:tc>
          <w:tcPr>
            <w:tcW w:w="1041"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75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sz w:val="24"/>
                <w:szCs w:val="24"/>
                <w:lang w:val="en-US" w:eastAsia="zh-CN"/>
              </w:rPr>
            </w:pP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lang w:val="en-US" w:eastAsia="zh-CN"/>
              </w:rPr>
            </w:pPr>
          </w:p>
        </w:tc>
      </w:tr>
    </w:tbl>
    <w:p>
      <w:pPr>
        <w:adjustRightInd w:val="0"/>
        <w:snapToGrid w:val="0"/>
        <w:ind w:firstLine="0" w:firstLineChars="0"/>
        <w:rPr>
          <w:rFonts w:hint="eastAsia" w:ascii="仿宋" w:hAnsi="仿宋" w:eastAsia="仿宋" w:cs="Times New Roman"/>
          <w:szCs w:val="24"/>
          <w:lang w:val="en-US" w:eastAsia="zh-CN"/>
        </w:rPr>
      </w:pPr>
    </w:p>
    <w:p>
      <w:pPr>
        <w:pStyle w:val="70"/>
      </w:pPr>
      <w:r>
        <w:rPr>
          <w:rFonts w:hint="eastAsia"/>
        </w:rPr>
        <w:t>输出信息</w:t>
      </w:r>
    </w:p>
    <w:tbl>
      <w:tblPr>
        <w:tblStyle w:val="25"/>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9"/>
        <w:gridCol w:w="1041"/>
        <w:gridCol w:w="819"/>
        <w:gridCol w:w="656"/>
        <w:gridCol w:w="800"/>
        <w:gridCol w:w="730"/>
        <w:gridCol w:w="970"/>
        <w:gridCol w:w="750"/>
        <w:gridCol w:w="945"/>
        <w:gridCol w:w="10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769"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w:t>
            </w:r>
            <w:r>
              <w:rPr>
                <w:rFonts w:hint="eastAsia" w:ascii="仿宋" w:hAnsi="仿宋" w:eastAsia="仿宋" w:cs="Times New Roman"/>
                <w:b/>
                <w:sz w:val="20"/>
                <w:szCs w:val="20"/>
              </w:rPr>
              <w:t>名称</w:t>
            </w:r>
          </w:p>
        </w:tc>
        <w:tc>
          <w:tcPr>
            <w:tcW w:w="1041"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基础数据标准项编号</w:t>
            </w:r>
          </w:p>
        </w:tc>
        <w:tc>
          <w:tcPr>
            <w:tcW w:w="819"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字段类型</w:t>
            </w:r>
          </w:p>
        </w:tc>
        <w:tc>
          <w:tcPr>
            <w:tcW w:w="656"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字段长度</w:t>
            </w:r>
          </w:p>
        </w:tc>
        <w:tc>
          <w:tcPr>
            <w:tcW w:w="80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是否必输项</w:t>
            </w:r>
          </w:p>
        </w:tc>
        <w:tc>
          <w:tcPr>
            <w:tcW w:w="73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输入方式</w:t>
            </w:r>
          </w:p>
        </w:tc>
        <w:tc>
          <w:tcPr>
            <w:tcW w:w="97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其他</w:t>
            </w:r>
            <w:r>
              <w:rPr>
                <w:rFonts w:hint="default" w:ascii="仿宋" w:hAnsi="仿宋" w:eastAsia="仿宋" w:cs="Times New Roman"/>
                <w:b/>
                <w:sz w:val="20"/>
                <w:szCs w:val="20"/>
              </w:rPr>
              <w:t>控制要求</w:t>
            </w:r>
          </w:p>
        </w:tc>
        <w:tc>
          <w:tcPr>
            <w:tcW w:w="75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数据项说明</w:t>
            </w:r>
          </w:p>
        </w:tc>
        <w:tc>
          <w:tcPr>
            <w:tcW w:w="945"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字段之间制约关系</w:t>
            </w:r>
          </w:p>
        </w:tc>
        <w:tc>
          <w:tcPr>
            <w:tcW w:w="1039"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备注（新增字段：需要引用标准项编号，如不涉及赋/）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jc w:val="center"/>
        </w:trPr>
        <w:tc>
          <w:tcPr>
            <w:tcW w:w="769" w:type="dxa"/>
            <w:noWrap w:val="0"/>
            <w:vAlign w:val="center"/>
          </w:tcPr>
          <w:p>
            <w:pPr>
              <w:adjustRightInd w:val="0"/>
              <w:snapToGrid w:val="0"/>
              <w:spacing w:before="0" w:beforeAutospacing="0" w:after="0" w:afterAutospacing="0" w:line="240" w:lineRule="exact"/>
              <w:ind w:left="0" w:leftChars="0" w:right="0" w:rightChars="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积分对象类型</w:t>
            </w:r>
          </w:p>
        </w:tc>
        <w:tc>
          <w:tcPr>
            <w:tcW w:w="1041"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75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769" w:type="dxa"/>
            <w:noWrap w:val="0"/>
            <w:vAlign w:val="center"/>
          </w:tcPr>
          <w:p>
            <w:pPr>
              <w:adjustRightInd w:val="0"/>
              <w:snapToGrid w:val="0"/>
              <w:spacing w:before="0" w:beforeAutospacing="0" w:after="0" w:afterAutospacing="0" w:line="240" w:lineRule="exact"/>
              <w:ind w:left="0" w:leftChars="0" w:right="0" w:rightChars="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获取积分场景</w:t>
            </w:r>
          </w:p>
        </w:tc>
        <w:tc>
          <w:tcPr>
            <w:tcW w:w="1041"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50" w:type="dxa"/>
            <w:noWrap w:val="0"/>
            <w:vAlign w:val="top"/>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769" w:type="dxa"/>
            <w:noWrap w:val="0"/>
            <w:vAlign w:val="center"/>
          </w:tcPr>
          <w:p>
            <w:pPr>
              <w:adjustRightInd w:val="0"/>
              <w:snapToGrid w:val="0"/>
              <w:spacing w:before="0" w:beforeAutospacing="0" w:after="0" w:afterAutospacing="0" w:line="240" w:lineRule="exact"/>
              <w:ind w:left="0" w:leftChars="0" w:right="0" w:rightChars="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得分规则描述</w:t>
            </w:r>
          </w:p>
        </w:tc>
        <w:tc>
          <w:tcPr>
            <w:tcW w:w="1041"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rPr>
            </w:pPr>
          </w:p>
        </w:tc>
        <w:tc>
          <w:tcPr>
            <w:tcW w:w="97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75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1039" w:type="dxa"/>
            <w:noWrap w:val="0"/>
            <w:vAlign w:val="center"/>
          </w:tcPr>
          <w:p>
            <w:pPr>
              <w:adjustRightInd w:val="0"/>
              <w:snapToGrid w:val="0"/>
              <w:spacing w:before="0" w:beforeAutospacing="0" w:after="0" w:afterAutospacing="0" w:line="240" w:lineRule="exact"/>
              <w:ind w:left="0" w:right="0"/>
              <w:jc w:val="both"/>
              <w:rPr>
                <w:rFonts w:hint="default" w:ascii="仿宋" w:hAnsi="仿宋" w:eastAsia="仿宋" w:cs="仿宋"/>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769" w:type="dxa"/>
            <w:noWrap w:val="0"/>
            <w:vAlign w:val="center"/>
          </w:tcPr>
          <w:p>
            <w:pPr>
              <w:adjustRightInd w:val="0"/>
              <w:snapToGrid w:val="0"/>
              <w:spacing w:before="0" w:beforeAutospacing="0" w:after="0" w:afterAutospacing="0" w:line="240" w:lineRule="exact"/>
              <w:ind w:left="0" w:leftChars="0" w:right="0" w:rightChars="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分数</w:t>
            </w:r>
          </w:p>
        </w:tc>
        <w:tc>
          <w:tcPr>
            <w:tcW w:w="1041"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rPr>
            </w:pPr>
          </w:p>
        </w:tc>
        <w:tc>
          <w:tcPr>
            <w:tcW w:w="97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75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1039" w:type="dxa"/>
            <w:noWrap w:val="0"/>
            <w:vAlign w:val="center"/>
          </w:tcPr>
          <w:p>
            <w:pPr>
              <w:adjustRightInd w:val="0"/>
              <w:snapToGrid w:val="0"/>
              <w:spacing w:before="0" w:beforeAutospacing="0" w:after="0" w:afterAutospacing="0" w:line="240" w:lineRule="exact"/>
              <w:ind w:left="0" w:right="0"/>
              <w:jc w:val="both"/>
              <w:rPr>
                <w:rFonts w:hint="default" w:ascii="仿宋" w:hAnsi="仿宋" w:eastAsia="仿宋" w:cs="仿宋"/>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769" w:type="dxa"/>
            <w:noWrap w:val="0"/>
            <w:vAlign w:val="center"/>
          </w:tcPr>
          <w:p>
            <w:pPr>
              <w:adjustRightInd w:val="0"/>
              <w:snapToGrid w:val="0"/>
              <w:spacing w:before="0" w:beforeAutospacing="0" w:after="0" w:afterAutospacing="0" w:line="240" w:lineRule="exact"/>
              <w:ind w:left="0" w:leftChars="0" w:right="0" w:rightChars="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分数上限</w:t>
            </w:r>
          </w:p>
        </w:tc>
        <w:tc>
          <w:tcPr>
            <w:tcW w:w="1041"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rPr>
            </w:pPr>
          </w:p>
        </w:tc>
        <w:tc>
          <w:tcPr>
            <w:tcW w:w="97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75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1039" w:type="dxa"/>
            <w:noWrap w:val="0"/>
            <w:vAlign w:val="center"/>
          </w:tcPr>
          <w:p>
            <w:pPr>
              <w:adjustRightInd w:val="0"/>
              <w:snapToGrid w:val="0"/>
              <w:spacing w:before="0" w:beforeAutospacing="0" w:after="0" w:afterAutospacing="0" w:line="240" w:lineRule="exact"/>
              <w:ind w:left="0" w:right="0"/>
              <w:jc w:val="both"/>
              <w:rPr>
                <w:rFonts w:hint="default" w:ascii="仿宋" w:hAnsi="仿宋" w:eastAsia="仿宋" w:cs="仿宋"/>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769" w:type="dxa"/>
            <w:noWrap w:val="0"/>
            <w:vAlign w:val="center"/>
          </w:tcPr>
          <w:p>
            <w:pPr>
              <w:adjustRightInd w:val="0"/>
              <w:snapToGrid w:val="0"/>
              <w:spacing w:before="0" w:beforeAutospacing="0" w:after="0" w:afterAutospacing="0" w:line="240" w:lineRule="exact"/>
              <w:ind w:left="0" w:leftChars="0" w:right="0" w:rightChars="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创建时间</w:t>
            </w:r>
          </w:p>
        </w:tc>
        <w:tc>
          <w:tcPr>
            <w:tcW w:w="1041"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rPr>
            </w:pPr>
          </w:p>
        </w:tc>
        <w:tc>
          <w:tcPr>
            <w:tcW w:w="97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75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1039" w:type="dxa"/>
            <w:noWrap w:val="0"/>
            <w:vAlign w:val="center"/>
          </w:tcPr>
          <w:p>
            <w:pPr>
              <w:adjustRightInd w:val="0"/>
              <w:snapToGrid w:val="0"/>
              <w:spacing w:before="0" w:beforeAutospacing="0" w:after="0" w:afterAutospacing="0" w:line="240" w:lineRule="exact"/>
              <w:ind w:left="0" w:right="0"/>
              <w:jc w:val="both"/>
              <w:rPr>
                <w:rFonts w:hint="default" w:ascii="仿宋" w:hAnsi="仿宋" w:eastAsia="仿宋" w:cs="仿宋"/>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769" w:type="dxa"/>
            <w:noWrap w:val="0"/>
            <w:vAlign w:val="center"/>
          </w:tcPr>
          <w:p>
            <w:pPr>
              <w:adjustRightInd w:val="0"/>
              <w:snapToGrid w:val="0"/>
              <w:spacing w:before="0" w:beforeAutospacing="0" w:after="0" w:afterAutospacing="0" w:line="240" w:lineRule="exact"/>
              <w:ind w:left="0" w:leftChars="0" w:right="0" w:rightChars="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创建人</w:t>
            </w:r>
          </w:p>
        </w:tc>
        <w:tc>
          <w:tcPr>
            <w:tcW w:w="1041"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rPr>
            </w:pPr>
          </w:p>
        </w:tc>
        <w:tc>
          <w:tcPr>
            <w:tcW w:w="97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75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1039" w:type="dxa"/>
            <w:noWrap w:val="0"/>
            <w:vAlign w:val="center"/>
          </w:tcPr>
          <w:p>
            <w:pPr>
              <w:adjustRightInd w:val="0"/>
              <w:snapToGrid w:val="0"/>
              <w:spacing w:before="0" w:beforeAutospacing="0" w:after="0" w:afterAutospacing="0" w:line="240" w:lineRule="exact"/>
              <w:ind w:left="0" w:right="0"/>
              <w:jc w:val="both"/>
              <w:rPr>
                <w:rFonts w:hint="default" w:ascii="仿宋" w:hAnsi="仿宋" w:eastAsia="仿宋" w:cs="仿宋"/>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769"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操作</w:t>
            </w:r>
          </w:p>
        </w:tc>
        <w:tc>
          <w:tcPr>
            <w:tcW w:w="1041"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rPr>
            </w:pPr>
          </w:p>
        </w:tc>
        <w:tc>
          <w:tcPr>
            <w:tcW w:w="97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75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1039" w:type="dxa"/>
            <w:noWrap w:val="0"/>
            <w:vAlign w:val="center"/>
          </w:tcPr>
          <w:p>
            <w:pPr>
              <w:adjustRightInd w:val="0"/>
              <w:snapToGrid w:val="0"/>
              <w:spacing w:before="0" w:beforeAutospacing="0" w:after="0" w:afterAutospacing="0" w:line="240" w:lineRule="exact"/>
              <w:ind w:left="0" w:right="0"/>
              <w:jc w:val="both"/>
              <w:rPr>
                <w:rFonts w:hint="default" w:ascii="仿宋" w:hAnsi="仿宋" w:eastAsia="仿宋" w:cs="仿宋"/>
                <w:sz w:val="24"/>
                <w:szCs w:val="24"/>
                <w:lang w:val="en-US"/>
              </w:rPr>
            </w:pPr>
          </w:p>
        </w:tc>
      </w:tr>
    </w:tbl>
    <w:p>
      <w:pPr>
        <w:adjustRightInd w:val="0"/>
        <w:snapToGrid w:val="0"/>
        <w:ind w:firstLine="0" w:firstLineChars="0"/>
        <w:rPr>
          <w:rFonts w:hint="eastAsia" w:ascii="仿宋" w:hAnsi="仿宋" w:eastAsia="仿宋" w:cs="Times New Roman"/>
          <w:kern w:val="2"/>
          <w:sz w:val="24"/>
          <w:szCs w:val="24"/>
        </w:rPr>
      </w:pP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ascii="仿宋" w:hAnsi="仿宋" w:eastAsia="仿宋"/>
          <w:szCs w:val="24"/>
        </w:rPr>
      </w:pPr>
      <w:r>
        <w:rPr>
          <w:rFonts w:hint="eastAsia" w:ascii="仿宋" w:hAnsi="仿宋" w:eastAsia="仿宋" w:cs="Times New Roman"/>
          <w:szCs w:val="24"/>
          <w:lang w:val="en-US" w:eastAsia="zh-CN"/>
        </w:rPr>
        <w:t>无</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人物画像与订阅管理</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业务部门查看本部门员工的处室、岗位信息。配置本部门订阅信息和标签信息。</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jc w:val="center"/>
      </w:pPr>
      <w:r>
        <w:drawing>
          <wp:inline distT="0" distB="0" distL="114300" distR="114300">
            <wp:extent cx="5273675" cy="824865"/>
            <wp:effectExtent l="0" t="0" r="0" b="0"/>
            <wp:docPr id="42"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17"/>
                    <pic:cNvPicPr>
                      <a:picLocks noChangeAspect="1"/>
                    </pic:cNvPicPr>
                  </pic:nvPicPr>
                  <pic:blipFill>
                    <a:blip r:embed="rId58"/>
                    <a:stretch>
                      <a:fillRect/>
                    </a:stretch>
                  </pic:blipFill>
                  <pic:spPr>
                    <a:xfrm>
                      <a:off x="0" y="0"/>
                      <a:ext cx="5273675" cy="824865"/>
                    </a:xfrm>
                    <a:prstGeom prst="rect">
                      <a:avLst/>
                    </a:prstGeom>
                    <a:noFill/>
                    <a:ln>
                      <a:noFill/>
                    </a:ln>
                  </pic:spPr>
                </pic:pic>
              </a:graphicData>
            </a:graphic>
          </wp:inline>
        </w:drawing>
      </w:r>
    </w:p>
    <w:p>
      <w:pPr>
        <w:jc w:val="center"/>
        <w:rPr>
          <w:rFonts w:hint="eastAsia"/>
        </w:rPr>
      </w:pPr>
      <w:r>
        <w:drawing>
          <wp:inline distT="0" distB="0" distL="114300" distR="114300">
            <wp:extent cx="4768850" cy="2076450"/>
            <wp:effectExtent l="0" t="0" r="0" b="0"/>
            <wp:docPr id="43"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18"/>
                    <pic:cNvPicPr>
                      <a:picLocks noChangeAspect="1"/>
                    </pic:cNvPicPr>
                  </pic:nvPicPr>
                  <pic:blipFill>
                    <a:blip r:embed="rId59"/>
                    <a:stretch>
                      <a:fillRect/>
                    </a:stretch>
                  </pic:blipFill>
                  <pic:spPr>
                    <a:xfrm>
                      <a:off x="0" y="0"/>
                      <a:ext cx="4768850" cy="2076450"/>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29"/>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查询查看本部门员工处室、岗位信息。</w:t>
      </w:r>
    </w:p>
    <w:p>
      <w:pPr>
        <w:numPr>
          <w:ilvl w:val="0"/>
          <w:numId w:val="29"/>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维护本部门订阅信息和标签信息。</w:t>
      </w:r>
      <w:r>
        <w:rPr>
          <w:rFonts w:hint="eastAsia" w:ascii="仿宋" w:hAnsi="仿宋" w:eastAsia="仿宋"/>
          <w:szCs w:val="24"/>
          <w:lang w:val="en-US" w:eastAsia="zh-CN"/>
        </w:rPr>
        <w:t>总行各部门上传自己的标签，分行上传分行的标签。</w:t>
      </w:r>
    </w:p>
    <w:p>
      <w:pPr>
        <w:numPr>
          <w:ilvl w:val="0"/>
          <w:numId w:val="29"/>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法律合规部查看各部门的订阅</w:t>
      </w:r>
      <w:r>
        <w:rPr>
          <w:rFonts w:hint="eastAsia" w:ascii="仿宋" w:hAnsi="仿宋" w:eastAsia="仿宋"/>
          <w:szCs w:val="24"/>
          <w:lang w:val="en-US" w:eastAsia="zh-CN"/>
        </w:rPr>
        <w:t>标签，系统标签</w:t>
      </w:r>
      <w:r>
        <w:rPr>
          <w:rFonts w:hint="eastAsia" w:ascii="仿宋" w:hAnsi="仿宋" w:eastAsia="仿宋"/>
          <w:szCs w:val="24"/>
        </w:rPr>
        <w:t>情况</w:t>
      </w:r>
      <w:r>
        <w:rPr>
          <w:rFonts w:hint="eastAsia" w:ascii="仿宋" w:hAnsi="仿宋" w:eastAsia="仿宋"/>
          <w:szCs w:val="24"/>
          <w:lang w:eastAsia="zh-CN"/>
        </w:rPr>
        <w:t>，</w:t>
      </w:r>
      <w:r>
        <w:rPr>
          <w:rFonts w:hint="eastAsia" w:ascii="仿宋" w:hAnsi="仿宋" w:eastAsia="仿宋"/>
          <w:szCs w:val="24"/>
          <w:lang w:val="en-US" w:eastAsia="zh-CN"/>
        </w:rPr>
        <w:t>法律合规部可以修改系统标签</w:t>
      </w:r>
      <w:r>
        <w:rPr>
          <w:rFonts w:hint="eastAsia" w:ascii="仿宋" w:hAnsi="仿宋" w:eastAsia="仿宋"/>
          <w:szCs w:val="24"/>
        </w:rPr>
        <w:t>。</w:t>
      </w:r>
    </w:p>
    <w:p>
      <w:pPr>
        <w:numPr>
          <w:ilvl w:val="0"/>
          <w:numId w:val="29"/>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lang w:val="en-US" w:eastAsia="zh-CN"/>
        </w:rPr>
        <w:t>导入方式。</w:t>
      </w:r>
    </w:p>
    <w:p>
      <w:pPr>
        <w:numPr>
          <w:ilvl w:val="0"/>
          <w:numId w:val="29"/>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lang w:val="en-US" w:eastAsia="zh-CN"/>
        </w:rPr>
        <w:t>订阅信息是用户登录app自己配置的标签。</w:t>
      </w:r>
    </w:p>
    <w:p>
      <w:pPr>
        <w:numPr>
          <w:ilvl w:val="0"/>
          <w:numId w:val="29"/>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lang w:val="en-US" w:eastAsia="zh-CN"/>
        </w:rPr>
        <w:t>标签信息是业务部门后台各每个人配置的标签信息。</w:t>
      </w:r>
    </w:p>
    <w:p>
      <w:pPr>
        <w:pStyle w:val="70"/>
      </w:pPr>
      <w:r>
        <w:rPr>
          <w:rFonts w:hint="eastAsia"/>
        </w:rPr>
        <w:t>输入信息</w:t>
      </w:r>
    </w:p>
    <w:p>
      <w:pPr>
        <w:pStyle w:val="63"/>
        <w:tabs>
          <w:tab w:val="left" w:pos="567"/>
          <w:tab w:val="left" w:pos="1843"/>
        </w:tabs>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新增的输入：</w:t>
      </w:r>
    </w:p>
    <w:tbl>
      <w:tblPr>
        <w:tblStyle w:val="25"/>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9"/>
        <w:gridCol w:w="1041"/>
        <w:gridCol w:w="819"/>
        <w:gridCol w:w="656"/>
        <w:gridCol w:w="800"/>
        <w:gridCol w:w="730"/>
        <w:gridCol w:w="970"/>
        <w:gridCol w:w="750"/>
        <w:gridCol w:w="945"/>
        <w:gridCol w:w="10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769"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w:t>
            </w:r>
            <w:r>
              <w:rPr>
                <w:rFonts w:hint="eastAsia" w:ascii="仿宋" w:hAnsi="仿宋" w:eastAsia="仿宋" w:cs="Times New Roman"/>
                <w:b/>
                <w:sz w:val="20"/>
                <w:szCs w:val="20"/>
              </w:rPr>
              <w:t>名称</w:t>
            </w:r>
          </w:p>
        </w:tc>
        <w:tc>
          <w:tcPr>
            <w:tcW w:w="1041"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基础数据标准项编号</w:t>
            </w:r>
          </w:p>
        </w:tc>
        <w:tc>
          <w:tcPr>
            <w:tcW w:w="819"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字段类型</w:t>
            </w:r>
          </w:p>
        </w:tc>
        <w:tc>
          <w:tcPr>
            <w:tcW w:w="656"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字段长度</w:t>
            </w:r>
          </w:p>
        </w:tc>
        <w:tc>
          <w:tcPr>
            <w:tcW w:w="80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是否必输项</w:t>
            </w:r>
          </w:p>
        </w:tc>
        <w:tc>
          <w:tcPr>
            <w:tcW w:w="73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输入方式</w:t>
            </w:r>
          </w:p>
        </w:tc>
        <w:tc>
          <w:tcPr>
            <w:tcW w:w="97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其他</w:t>
            </w:r>
            <w:r>
              <w:rPr>
                <w:rFonts w:hint="default" w:ascii="仿宋" w:hAnsi="仿宋" w:eastAsia="仿宋" w:cs="Times New Roman"/>
                <w:b/>
                <w:sz w:val="20"/>
                <w:szCs w:val="20"/>
              </w:rPr>
              <w:t>控制要求</w:t>
            </w:r>
          </w:p>
        </w:tc>
        <w:tc>
          <w:tcPr>
            <w:tcW w:w="75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数据项说明</w:t>
            </w:r>
          </w:p>
        </w:tc>
        <w:tc>
          <w:tcPr>
            <w:tcW w:w="945"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字段之间制约关系</w:t>
            </w:r>
          </w:p>
        </w:tc>
        <w:tc>
          <w:tcPr>
            <w:tcW w:w="1039"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备注（新增字段：需要引用标准项编号，如不涉及赋/）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jc w:val="center"/>
        </w:trPr>
        <w:tc>
          <w:tcPr>
            <w:tcW w:w="769"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标签配置文件</w:t>
            </w:r>
          </w:p>
        </w:tc>
        <w:tc>
          <w:tcPr>
            <w:tcW w:w="1041"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75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r>
              <w:rPr>
                <w:rFonts w:hint="eastAsia" w:ascii="仿宋" w:hAnsi="仿宋" w:eastAsia="仿宋" w:cs="仿宋"/>
                <w:sz w:val="24"/>
                <w:szCs w:val="24"/>
                <w:lang w:val="en-US" w:eastAsia="zh-CN"/>
              </w:rPr>
              <w:t>/</w:t>
            </w: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jc w:val="center"/>
        </w:trPr>
        <w:tc>
          <w:tcPr>
            <w:tcW w:w="769"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描述</w:t>
            </w:r>
          </w:p>
        </w:tc>
        <w:tc>
          <w:tcPr>
            <w:tcW w:w="1041"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75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sz w:val="24"/>
                <w:szCs w:val="24"/>
                <w:lang w:val="en-US" w:eastAsia="zh-CN"/>
              </w:rPr>
            </w:pP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lang w:val="en-US" w:eastAsia="zh-CN"/>
              </w:rPr>
            </w:pPr>
          </w:p>
        </w:tc>
      </w:tr>
    </w:tbl>
    <w:p>
      <w:pPr>
        <w:adjustRightInd w:val="0"/>
        <w:snapToGrid w:val="0"/>
        <w:ind w:firstLine="0" w:firstLineChars="0"/>
        <w:rPr>
          <w:rFonts w:hint="eastAsia" w:ascii="仿宋" w:hAnsi="仿宋" w:eastAsia="仿宋" w:cs="Times New Roman"/>
          <w:szCs w:val="24"/>
          <w:lang w:val="en-US" w:eastAsia="zh-CN"/>
        </w:rPr>
      </w:pPr>
    </w:p>
    <w:p>
      <w:pPr>
        <w:pStyle w:val="70"/>
      </w:pPr>
      <w:r>
        <w:rPr>
          <w:rFonts w:hint="eastAsia"/>
        </w:rPr>
        <w:t>输出信息</w:t>
      </w:r>
    </w:p>
    <w:tbl>
      <w:tblPr>
        <w:tblStyle w:val="25"/>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9"/>
        <w:gridCol w:w="1041"/>
        <w:gridCol w:w="819"/>
        <w:gridCol w:w="656"/>
        <w:gridCol w:w="800"/>
        <w:gridCol w:w="730"/>
        <w:gridCol w:w="970"/>
        <w:gridCol w:w="750"/>
        <w:gridCol w:w="945"/>
        <w:gridCol w:w="10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769"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w:t>
            </w:r>
            <w:r>
              <w:rPr>
                <w:rFonts w:hint="eastAsia" w:ascii="仿宋" w:hAnsi="仿宋" w:eastAsia="仿宋" w:cs="Times New Roman"/>
                <w:b/>
                <w:sz w:val="20"/>
                <w:szCs w:val="20"/>
              </w:rPr>
              <w:t>名称</w:t>
            </w:r>
          </w:p>
        </w:tc>
        <w:tc>
          <w:tcPr>
            <w:tcW w:w="1041"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基础数据标准项编号</w:t>
            </w:r>
          </w:p>
        </w:tc>
        <w:tc>
          <w:tcPr>
            <w:tcW w:w="819"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字段类型</w:t>
            </w:r>
          </w:p>
        </w:tc>
        <w:tc>
          <w:tcPr>
            <w:tcW w:w="656"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字段长度</w:t>
            </w:r>
          </w:p>
        </w:tc>
        <w:tc>
          <w:tcPr>
            <w:tcW w:w="80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是否必输项</w:t>
            </w:r>
          </w:p>
        </w:tc>
        <w:tc>
          <w:tcPr>
            <w:tcW w:w="73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输入方式</w:t>
            </w:r>
          </w:p>
        </w:tc>
        <w:tc>
          <w:tcPr>
            <w:tcW w:w="97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其他</w:t>
            </w:r>
            <w:r>
              <w:rPr>
                <w:rFonts w:hint="default" w:ascii="仿宋" w:hAnsi="仿宋" w:eastAsia="仿宋" w:cs="Times New Roman"/>
                <w:b/>
                <w:sz w:val="20"/>
                <w:szCs w:val="20"/>
              </w:rPr>
              <w:t>控制要求</w:t>
            </w:r>
          </w:p>
        </w:tc>
        <w:tc>
          <w:tcPr>
            <w:tcW w:w="750"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数据项说明</w:t>
            </w:r>
          </w:p>
        </w:tc>
        <w:tc>
          <w:tcPr>
            <w:tcW w:w="945"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default" w:ascii="仿宋" w:hAnsi="仿宋" w:eastAsia="仿宋" w:cs="Times New Roman"/>
                <w:b/>
                <w:sz w:val="20"/>
                <w:szCs w:val="20"/>
              </w:rPr>
              <w:t>字段之间制约关系</w:t>
            </w:r>
          </w:p>
        </w:tc>
        <w:tc>
          <w:tcPr>
            <w:tcW w:w="1039" w:type="dxa"/>
            <w:shd w:val="clear" w:color="auto" w:fill="A6A6A6"/>
            <w:noWrap w:val="0"/>
            <w:vAlign w:val="center"/>
          </w:tcPr>
          <w:p>
            <w:pPr>
              <w:adjustRightInd w:val="0"/>
              <w:snapToGrid w:val="0"/>
              <w:spacing w:before="0" w:beforeAutospacing="0" w:after="0" w:afterAutospacing="0" w:line="240" w:lineRule="exact"/>
              <w:ind w:left="0" w:right="0"/>
              <w:jc w:val="left"/>
              <w:rPr>
                <w:rFonts w:hint="default" w:ascii="仿宋" w:hAnsi="仿宋" w:eastAsia="仿宋" w:cs="Times New Roman"/>
                <w:b/>
                <w:sz w:val="20"/>
                <w:szCs w:val="20"/>
              </w:rPr>
            </w:pPr>
            <w:r>
              <w:rPr>
                <w:rFonts w:hint="eastAsia" w:ascii="仿宋" w:hAnsi="仿宋" w:eastAsia="仿宋" w:cs="Times New Roman"/>
                <w:b/>
                <w:sz w:val="20"/>
                <w:szCs w:val="20"/>
              </w:rPr>
              <w:t>备注（新增字段：需要引用标准项编号，如不涉及赋/）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jc w:val="center"/>
        </w:trPr>
        <w:tc>
          <w:tcPr>
            <w:tcW w:w="769" w:type="dxa"/>
            <w:noWrap w:val="0"/>
            <w:vAlign w:val="center"/>
          </w:tcPr>
          <w:p>
            <w:pPr>
              <w:adjustRightInd w:val="0"/>
              <w:snapToGrid w:val="0"/>
              <w:spacing w:before="0" w:beforeAutospacing="0" w:after="0" w:afterAutospacing="0" w:line="240" w:lineRule="exact"/>
              <w:ind w:left="0" w:leftChars="0" w:right="0" w:rightChars="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序号</w:t>
            </w:r>
          </w:p>
        </w:tc>
        <w:tc>
          <w:tcPr>
            <w:tcW w:w="1041"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75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jc w:val="center"/>
        </w:trPr>
        <w:tc>
          <w:tcPr>
            <w:tcW w:w="769" w:type="dxa"/>
            <w:noWrap w:val="0"/>
            <w:vAlign w:val="center"/>
          </w:tcPr>
          <w:p>
            <w:pPr>
              <w:adjustRightInd w:val="0"/>
              <w:snapToGrid w:val="0"/>
              <w:spacing w:before="0" w:beforeAutospacing="0" w:after="0" w:afterAutospacing="0" w:line="240" w:lineRule="exact"/>
              <w:ind w:left="0" w:leftChars="0" w:right="0" w:rightChars="0"/>
              <w:jc w:val="center"/>
              <w:rPr>
                <w:rFonts w:hint="eastAsia" w:ascii="仿宋" w:hAnsi="仿宋" w:eastAsia="仿宋" w:cs="仿宋"/>
                <w:kern w:val="2"/>
                <w:sz w:val="24"/>
                <w:szCs w:val="24"/>
                <w:lang w:val="en-US" w:eastAsia="zh-CN" w:bidi="ar-SA"/>
              </w:rPr>
            </w:pPr>
            <w:r>
              <w:rPr>
                <w:rFonts w:hint="eastAsia" w:ascii="仿宋" w:hAnsi="仿宋" w:eastAsia="仿宋" w:cs="仿宋"/>
                <w:sz w:val="24"/>
                <w:szCs w:val="24"/>
                <w:lang w:val="en-US" w:eastAsia="zh-CN"/>
              </w:rPr>
              <w:t>机构</w:t>
            </w:r>
          </w:p>
        </w:tc>
        <w:tc>
          <w:tcPr>
            <w:tcW w:w="1041"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75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jc w:val="center"/>
        </w:trPr>
        <w:tc>
          <w:tcPr>
            <w:tcW w:w="769" w:type="dxa"/>
            <w:noWrap w:val="0"/>
            <w:vAlign w:val="center"/>
          </w:tcPr>
          <w:p>
            <w:pPr>
              <w:adjustRightInd w:val="0"/>
              <w:snapToGrid w:val="0"/>
              <w:spacing w:before="0" w:beforeAutospacing="0" w:after="0" w:afterAutospacing="0" w:line="240" w:lineRule="exact"/>
              <w:ind w:left="0" w:leftChars="0" w:right="0" w:rightChars="0"/>
              <w:jc w:val="center"/>
              <w:rPr>
                <w:rFonts w:hint="eastAsia" w:ascii="仿宋" w:hAnsi="仿宋" w:eastAsia="仿宋" w:cs="仿宋"/>
                <w:kern w:val="2"/>
                <w:sz w:val="24"/>
                <w:szCs w:val="24"/>
                <w:lang w:val="en-US" w:eastAsia="zh-CN" w:bidi="ar-SA"/>
              </w:rPr>
            </w:pPr>
            <w:r>
              <w:rPr>
                <w:rFonts w:hint="eastAsia" w:ascii="仿宋" w:hAnsi="仿宋" w:eastAsia="仿宋" w:cs="仿宋"/>
                <w:sz w:val="24"/>
                <w:szCs w:val="24"/>
                <w:lang w:val="en-US" w:eastAsia="zh-CN"/>
              </w:rPr>
              <w:t>部门</w:t>
            </w:r>
          </w:p>
        </w:tc>
        <w:tc>
          <w:tcPr>
            <w:tcW w:w="1041"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75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jc w:val="center"/>
        </w:trPr>
        <w:tc>
          <w:tcPr>
            <w:tcW w:w="769" w:type="dxa"/>
            <w:noWrap w:val="0"/>
            <w:vAlign w:val="center"/>
          </w:tcPr>
          <w:p>
            <w:pPr>
              <w:adjustRightInd w:val="0"/>
              <w:snapToGrid w:val="0"/>
              <w:spacing w:before="0" w:beforeAutospacing="0" w:after="0" w:afterAutospacing="0" w:line="240" w:lineRule="exact"/>
              <w:ind w:left="0" w:leftChars="0" w:right="0" w:rightChars="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岗位</w:t>
            </w:r>
          </w:p>
        </w:tc>
        <w:tc>
          <w:tcPr>
            <w:tcW w:w="1041"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750"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firstLineChars="0"/>
              <w:jc w:val="center"/>
              <w:rPr>
                <w:rFonts w:hint="eastAsia" w:ascii="仿宋" w:hAnsi="仿宋" w:eastAsia="仿宋" w:cs="仿宋"/>
                <w:kern w:val="2"/>
                <w:sz w:val="24"/>
                <w:szCs w:val="24"/>
                <w:lang w:val="en-US" w:eastAsia="zh-CN" w:bidi="ar-SA"/>
              </w:rPr>
            </w:pP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769" w:type="dxa"/>
            <w:noWrap w:val="0"/>
            <w:vAlign w:val="center"/>
          </w:tcPr>
          <w:p>
            <w:pPr>
              <w:adjustRightInd w:val="0"/>
              <w:snapToGrid w:val="0"/>
              <w:spacing w:before="0" w:beforeAutospacing="0" w:after="0" w:afterAutospacing="0" w:line="240" w:lineRule="exact"/>
              <w:ind w:left="0" w:leftChars="0" w:right="0" w:rightChars="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系统标签</w:t>
            </w:r>
          </w:p>
        </w:tc>
        <w:tc>
          <w:tcPr>
            <w:tcW w:w="1041"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97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50" w:type="dxa"/>
            <w:noWrap w:val="0"/>
            <w:vAlign w:val="top"/>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1039"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769" w:type="dxa"/>
            <w:noWrap w:val="0"/>
            <w:vAlign w:val="center"/>
          </w:tcPr>
          <w:p>
            <w:pPr>
              <w:adjustRightInd w:val="0"/>
              <w:snapToGrid w:val="0"/>
              <w:spacing w:before="0" w:beforeAutospacing="0" w:after="0" w:afterAutospacing="0" w:line="240" w:lineRule="exact"/>
              <w:ind w:left="0" w:leftChars="0" w:right="0" w:rightChars="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配置时间</w:t>
            </w:r>
          </w:p>
        </w:tc>
        <w:tc>
          <w:tcPr>
            <w:tcW w:w="1041"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rPr>
            </w:pPr>
          </w:p>
        </w:tc>
        <w:tc>
          <w:tcPr>
            <w:tcW w:w="97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75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1039" w:type="dxa"/>
            <w:noWrap w:val="0"/>
            <w:vAlign w:val="center"/>
          </w:tcPr>
          <w:p>
            <w:pPr>
              <w:adjustRightInd w:val="0"/>
              <w:snapToGrid w:val="0"/>
              <w:spacing w:before="0" w:beforeAutospacing="0" w:after="0" w:afterAutospacing="0" w:line="240" w:lineRule="exact"/>
              <w:ind w:left="0" w:right="0"/>
              <w:jc w:val="both"/>
              <w:rPr>
                <w:rFonts w:hint="default" w:ascii="仿宋" w:hAnsi="仿宋" w:eastAsia="仿宋" w:cs="仿宋"/>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769" w:type="dxa"/>
            <w:noWrap w:val="0"/>
            <w:vAlign w:val="center"/>
          </w:tcPr>
          <w:p>
            <w:pPr>
              <w:adjustRightInd w:val="0"/>
              <w:snapToGrid w:val="0"/>
              <w:spacing w:before="0" w:beforeAutospacing="0" w:after="0" w:afterAutospacing="0" w:line="240" w:lineRule="exact"/>
              <w:ind w:left="0" w:right="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操作</w:t>
            </w:r>
          </w:p>
        </w:tc>
        <w:tc>
          <w:tcPr>
            <w:tcW w:w="1041"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19"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656" w:type="dxa"/>
            <w:noWrap w:val="0"/>
            <w:vAlign w:val="center"/>
          </w:tcPr>
          <w:p>
            <w:pPr>
              <w:adjustRightInd w:val="0"/>
              <w:snapToGrid w:val="0"/>
              <w:spacing w:before="0" w:beforeAutospacing="0" w:after="0" w:afterAutospacing="0" w:line="240" w:lineRule="exact"/>
              <w:ind w:left="0" w:right="0"/>
              <w:jc w:val="center"/>
              <w:rPr>
                <w:rFonts w:hint="eastAsia" w:ascii="仿宋" w:hAnsi="仿宋" w:eastAsia="仿宋" w:cs="仿宋"/>
                <w:sz w:val="24"/>
                <w:szCs w:val="24"/>
                <w:lang w:val="en-US" w:eastAsia="zh-CN"/>
              </w:rPr>
            </w:pPr>
          </w:p>
        </w:tc>
        <w:tc>
          <w:tcPr>
            <w:tcW w:w="80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lang w:val="en-US" w:eastAsia="zh-CN"/>
              </w:rPr>
            </w:pPr>
          </w:p>
        </w:tc>
        <w:tc>
          <w:tcPr>
            <w:tcW w:w="730" w:type="dxa"/>
            <w:noWrap w:val="0"/>
            <w:vAlign w:val="center"/>
          </w:tcPr>
          <w:p>
            <w:pPr>
              <w:adjustRightInd w:val="0"/>
              <w:snapToGrid w:val="0"/>
              <w:spacing w:before="0" w:beforeAutospacing="0" w:after="0" w:afterAutospacing="0" w:line="240" w:lineRule="exact"/>
              <w:ind w:left="0" w:right="0"/>
              <w:jc w:val="both"/>
              <w:rPr>
                <w:rFonts w:hint="eastAsia" w:ascii="仿宋" w:hAnsi="仿宋" w:eastAsia="仿宋" w:cs="仿宋"/>
                <w:sz w:val="24"/>
                <w:szCs w:val="24"/>
              </w:rPr>
            </w:pPr>
          </w:p>
        </w:tc>
        <w:tc>
          <w:tcPr>
            <w:tcW w:w="97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750"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945" w:type="dxa"/>
            <w:noWrap w:val="0"/>
            <w:vAlign w:val="center"/>
          </w:tcPr>
          <w:p>
            <w:pPr>
              <w:adjustRightInd w:val="0"/>
              <w:snapToGrid w:val="0"/>
              <w:spacing w:before="0" w:beforeAutospacing="0" w:after="0" w:afterAutospacing="0" w:line="240" w:lineRule="exact"/>
              <w:ind w:left="0" w:right="0" w:firstLine="300"/>
              <w:jc w:val="center"/>
              <w:rPr>
                <w:rFonts w:hint="eastAsia" w:ascii="仿宋" w:hAnsi="仿宋" w:eastAsia="仿宋" w:cs="仿宋"/>
                <w:sz w:val="24"/>
                <w:szCs w:val="24"/>
              </w:rPr>
            </w:pPr>
          </w:p>
        </w:tc>
        <w:tc>
          <w:tcPr>
            <w:tcW w:w="1039" w:type="dxa"/>
            <w:noWrap w:val="0"/>
            <w:vAlign w:val="center"/>
          </w:tcPr>
          <w:p>
            <w:pPr>
              <w:adjustRightInd w:val="0"/>
              <w:snapToGrid w:val="0"/>
              <w:spacing w:before="0" w:beforeAutospacing="0" w:after="0" w:afterAutospacing="0" w:line="240" w:lineRule="exact"/>
              <w:ind w:left="0" w:right="0"/>
              <w:jc w:val="both"/>
              <w:rPr>
                <w:rFonts w:hint="default" w:ascii="仿宋" w:hAnsi="仿宋" w:eastAsia="仿宋" w:cs="仿宋"/>
                <w:sz w:val="24"/>
                <w:szCs w:val="24"/>
                <w:lang w:val="en-US"/>
              </w:rPr>
            </w:pPr>
          </w:p>
        </w:tc>
      </w:tr>
    </w:tbl>
    <w:p>
      <w:pPr>
        <w:adjustRightInd w:val="0"/>
        <w:snapToGrid w:val="0"/>
        <w:ind w:firstLine="0" w:firstLineChars="0"/>
        <w:rPr>
          <w:rFonts w:hint="eastAsia" w:ascii="仿宋" w:hAnsi="仿宋" w:eastAsia="仿宋" w:cs="Times New Roman"/>
          <w:kern w:val="2"/>
          <w:sz w:val="24"/>
          <w:szCs w:val="24"/>
        </w:rPr>
      </w:pP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ascii="仿宋" w:hAnsi="仿宋" w:eastAsia="仿宋"/>
          <w:szCs w:val="24"/>
        </w:rPr>
      </w:pPr>
      <w:r>
        <w:rPr>
          <w:rFonts w:hint="eastAsia" w:ascii="仿宋" w:hAnsi="仿宋" w:eastAsia="仿宋" w:cs="Times New Roman"/>
          <w:szCs w:val="24"/>
          <w:lang w:val="en-US" w:eastAsia="zh-CN"/>
        </w:rPr>
        <w:t>无</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统计报表</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ind w:firstLine="480" w:firstLineChars="200"/>
        <w:rPr>
          <w:rFonts w:hint="eastAsia" w:ascii="仿宋" w:hAnsi="仿宋" w:eastAsia="仿宋" w:cs="黑体"/>
          <w:szCs w:val="24"/>
          <w:lang w:eastAsia="zh-CN"/>
        </w:rPr>
      </w:pPr>
      <w:r>
        <w:rPr>
          <w:rFonts w:hint="eastAsia" w:ascii="仿宋" w:hAnsi="仿宋" w:eastAsia="仿宋" w:cs="Times New Roman"/>
          <w:szCs w:val="24"/>
        </w:rPr>
        <w:t>个人</w:t>
      </w:r>
      <w:r>
        <w:rPr>
          <w:rFonts w:hint="eastAsia" w:ascii="仿宋" w:hAnsi="仿宋" w:eastAsia="仿宋" w:cs="黑体"/>
          <w:szCs w:val="24"/>
        </w:rPr>
        <w:t>专项学习情况统计表</w:t>
      </w:r>
      <w:r>
        <w:rPr>
          <w:rFonts w:hint="eastAsia" w:ascii="仿宋" w:hAnsi="仿宋" w:eastAsia="仿宋" w:cs="黑体"/>
          <w:szCs w:val="24"/>
          <w:lang w:eastAsia="zh-CN"/>
        </w:rPr>
        <w:t>、部门专项学习情况统计表、主动学习情况统计表、部门新闻发布数量统计表、个人新闻发布数量统计表。</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71"/>
      </w:pPr>
      <w:r>
        <w:drawing>
          <wp:inline distT="0" distB="0" distL="114300" distR="114300">
            <wp:extent cx="5270500" cy="2242820"/>
            <wp:effectExtent l="0" t="0" r="0" b="0"/>
            <wp:docPr id="44"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1"/>
                    <pic:cNvPicPr>
                      <a:picLocks noChangeAspect="1"/>
                    </pic:cNvPicPr>
                  </pic:nvPicPr>
                  <pic:blipFill>
                    <a:blip r:embed="rId60"/>
                    <a:stretch>
                      <a:fillRect/>
                    </a:stretch>
                  </pic:blipFill>
                  <pic:spPr>
                    <a:xfrm>
                      <a:off x="0" y="0"/>
                      <a:ext cx="5270500" cy="2242820"/>
                    </a:xfrm>
                    <a:prstGeom prst="rect">
                      <a:avLst/>
                    </a:prstGeom>
                    <a:noFill/>
                    <a:ln>
                      <a:noFill/>
                    </a:ln>
                  </pic:spPr>
                </pic:pic>
              </a:graphicData>
            </a:graphic>
          </wp:inline>
        </w:drawing>
      </w:r>
    </w:p>
    <w:p>
      <w:pPr>
        <w:pStyle w:val="71"/>
        <w:rPr>
          <w:rFonts w:hint="eastAsia"/>
        </w:rPr>
      </w:pPr>
      <w:r>
        <w:drawing>
          <wp:inline distT="0" distB="0" distL="114300" distR="114300">
            <wp:extent cx="5273040" cy="3409950"/>
            <wp:effectExtent l="0" t="0" r="0" b="0"/>
            <wp:docPr id="45"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72"/>
                    <pic:cNvPicPr>
                      <a:picLocks noChangeAspect="1"/>
                    </pic:cNvPicPr>
                  </pic:nvPicPr>
                  <pic:blipFill>
                    <a:blip r:embed="rId61"/>
                    <a:stretch>
                      <a:fillRect/>
                    </a:stretch>
                  </pic:blipFill>
                  <pic:spPr>
                    <a:xfrm>
                      <a:off x="0" y="0"/>
                      <a:ext cx="5273040" cy="3409950"/>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30"/>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支持多个维度报表统计。</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cs="Times New Roman"/>
          <w:szCs w:val="24"/>
          <w:lang w:val="en-US" w:eastAsia="zh-CN"/>
        </w:rPr>
        <w:t>无</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lang w:val="en-US" w:eastAsia="zh-CN"/>
        </w:rPr>
        <w:t>图文功能</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default" w:eastAsia="宋体"/>
          <w:lang w:val="en-US" w:eastAsia="zh-CN"/>
        </w:rPr>
      </w:pPr>
      <w:r>
        <w:rPr>
          <w:rFonts w:hint="eastAsia" w:ascii="仿宋" w:hAnsi="仿宋" w:eastAsia="仿宋" w:cs="Times New Roman"/>
          <w:szCs w:val="24"/>
          <w:lang w:val="en-US" w:eastAsia="zh-CN"/>
        </w:rPr>
        <w:t>合规学习app前端图文内容的来源，在后台图文功能进行配置。</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列表：</w:t>
      </w:r>
    </w:p>
    <w:p>
      <w:pPr>
        <w:pStyle w:val="63"/>
      </w:pPr>
      <w:r>
        <w:drawing>
          <wp:inline distT="0" distB="0" distL="114300" distR="114300">
            <wp:extent cx="5271770" cy="916305"/>
            <wp:effectExtent l="0" t="0" r="0" b="0"/>
            <wp:docPr id="46"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2"/>
                    <pic:cNvPicPr>
                      <a:picLocks noChangeAspect="1"/>
                    </pic:cNvPicPr>
                  </pic:nvPicPr>
                  <pic:blipFill>
                    <a:blip r:embed="rId62"/>
                    <a:stretch>
                      <a:fillRect/>
                    </a:stretch>
                  </pic:blipFill>
                  <pic:spPr>
                    <a:xfrm>
                      <a:off x="0" y="0"/>
                      <a:ext cx="5271770" cy="916305"/>
                    </a:xfrm>
                    <a:prstGeom prst="rect">
                      <a:avLst/>
                    </a:prstGeom>
                    <a:noFill/>
                    <a:ln>
                      <a:noFill/>
                    </a:ln>
                  </pic:spPr>
                </pic:pic>
              </a:graphicData>
            </a:graphic>
          </wp:inline>
        </w:drawing>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新增配置：</w:t>
      </w:r>
    </w:p>
    <w:p>
      <w:pPr>
        <w:pStyle w:val="63"/>
        <w:rPr>
          <w:rFonts w:hint="default"/>
          <w:lang w:val="en-US" w:eastAsia="zh-CN"/>
        </w:rPr>
      </w:pPr>
      <w:r>
        <w:drawing>
          <wp:inline distT="0" distB="0" distL="114300" distR="114300">
            <wp:extent cx="4876800" cy="2838450"/>
            <wp:effectExtent l="0" t="0" r="0" b="0"/>
            <wp:docPr id="47"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33"/>
                    <pic:cNvPicPr>
                      <a:picLocks noChangeAspect="1"/>
                    </pic:cNvPicPr>
                  </pic:nvPicPr>
                  <pic:blipFill>
                    <a:blip r:embed="rId63"/>
                    <a:stretch>
                      <a:fillRect/>
                    </a:stretch>
                  </pic:blipFill>
                  <pic:spPr>
                    <a:xfrm>
                      <a:off x="0" y="0"/>
                      <a:ext cx="4876800" cy="2838450"/>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31"/>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lang w:val="en-US" w:eastAsia="zh-CN"/>
        </w:rPr>
        <w:t>根据图片和音乐自动组合法规，根据人物标签推荐到前端学习</w:t>
      </w:r>
      <w:r>
        <w:rPr>
          <w:rFonts w:hint="eastAsia" w:ascii="仿宋" w:hAnsi="仿宋" w:eastAsia="仿宋"/>
          <w:szCs w:val="24"/>
        </w:rPr>
        <w:t>。</w:t>
      </w:r>
    </w:p>
    <w:p>
      <w:pPr>
        <w:widowControl/>
        <w:numPr>
          <w:ilvl w:val="0"/>
          <w:numId w:val="31"/>
        </w:numPr>
        <w:adjustRightInd w:val="0"/>
        <w:snapToGrid w:val="0"/>
        <w:spacing w:line="240" w:lineRule="auto"/>
        <w:ind w:firstLine="480" w:firstLineChars="200"/>
        <w:jc w:val="left"/>
        <w:rPr>
          <w:rFonts w:ascii="仿宋" w:hAnsi="仿宋" w:eastAsia="仿宋"/>
          <w:szCs w:val="24"/>
        </w:rPr>
      </w:pPr>
      <w:r>
        <w:rPr>
          <w:rFonts w:hint="eastAsia" w:ascii="仿宋" w:hAnsi="仿宋" w:eastAsia="仿宋"/>
          <w:szCs w:val="24"/>
          <w:lang w:val="en-US" w:eastAsia="zh-CN"/>
        </w:rPr>
        <w:t>选定的</w:t>
      </w:r>
      <w:r>
        <w:rPr>
          <w:rFonts w:hint="eastAsia" w:ascii="仿宋" w:hAnsi="仿宋" w:eastAsia="仿宋"/>
          <w:szCs w:val="24"/>
        </w:rPr>
        <w:t>法律法规</w:t>
      </w:r>
      <w:r>
        <w:rPr>
          <w:rFonts w:hint="eastAsia" w:ascii="仿宋" w:hAnsi="仿宋" w:eastAsia="仿宋"/>
          <w:szCs w:val="24"/>
          <w:lang w:val="en-US" w:eastAsia="zh-CN"/>
        </w:rPr>
        <w:t>匹配图片和音乐</w:t>
      </w:r>
      <w:r>
        <w:rPr>
          <w:rFonts w:hint="eastAsia" w:ascii="仿宋" w:hAnsi="仿宋" w:eastAsia="仿宋"/>
          <w:szCs w:val="24"/>
        </w:rPr>
        <w:t>。</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widowControl/>
        <w:numPr>
          <w:ilvl w:val="0"/>
          <w:numId w:val="0"/>
        </w:numPr>
        <w:adjustRightInd w:val="0"/>
        <w:snapToGrid w:val="0"/>
        <w:spacing w:line="240" w:lineRule="auto"/>
        <w:ind w:firstLine="480" w:firstLineChars="200"/>
        <w:jc w:val="left"/>
        <w:rPr>
          <w:rFonts w:ascii="仿宋" w:hAnsi="仿宋" w:eastAsia="仿宋"/>
          <w:szCs w:val="24"/>
        </w:rPr>
      </w:pPr>
      <w:r>
        <w:rPr>
          <w:rFonts w:hint="eastAsia" w:ascii="仿宋" w:hAnsi="仿宋" w:eastAsia="仿宋" w:cs="Times New Roman"/>
          <w:szCs w:val="24"/>
          <w:lang w:val="en-US" w:eastAsia="zh-CN"/>
        </w:rPr>
        <w:t>无</w:t>
      </w:r>
    </w:p>
    <w:p>
      <w:pPr>
        <w:pStyle w:val="67"/>
        <w:numPr>
          <w:ilvl w:val="3"/>
          <w:numId w:val="3"/>
        </w:numPr>
        <w:spacing w:line="240" w:lineRule="auto"/>
        <w:ind w:firstLineChars="0"/>
        <w:outlineLvl w:val="3"/>
        <w:rPr>
          <w:rFonts w:ascii="仿宋" w:hAnsi="仿宋" w:eastAsia="仿宋" w:cs="黑体"/>
          <w:szCs w:val="24"/>
          <w:highlight w:val="yellow"/>
        </w:rPr>
      </w:pPr>
      <w:r>
        <w:rPr>
          <w:rFonts w:hint="eastAsia" w:ascii="仿宋" w:hAnsi="仿宋" w:eastAsia="仿宋" w:cs="黑体"/>
          <w:szCs w:val="24"/>
          <w:highlight w:val="yellow"/>
        </w:rPr>
        <w:t>合规</w:t>
      </w:r>
      <w:r>
        <w:rPr>
          <w:rFonts w:hint="eastAsia" w:ascii="仿宋" w:hAnsi="仿宋" w:eastAsia="仿宋" w:cs="黑体"/>
          <w:szCs w:val="24"/>
          <w:highlight w:val="yellow"/>
          <w:lang w:val="en-US" w:eastAsia="zh-CN"/>
        </w:rPr>
        <w:t>学习</w:t>
      </w:r>
      <w:r>
        <w:rPr>
          <w:rFonts w:hint="eastAsia" w:ascii="仿宋" w:hAnsi="仿宋" w:eastAsia="仿宋" w:cs="黑体"/>
          <w:szCs w:val="24"/>
          <w:highlight w:val="yellow"/>
        </w:rPr>
        <w:t>PC端驾驶舱功能</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PC端对我行合规学习整体数据统计展示，总分行学习情况统计，法律法规数量统计。</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32"/>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szCs w:val="24"/>
        </w:rPr>
        <w:t>整体数据：当日学习用户数，昨日新增数量、今日新增数量统计。</w:t>
      </w:r>
    </w:p>
    <w:p>
      <w:pPr>
        <w:numPr>
          <w:ilvl w:val="0"/>
          <w:numId w:val="32"/>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地图方式查看总分行学习分数、学习人数、排名。</w:t>
      </w:r>
    </w:p>
    <w:p>
      <w:pPr>
        <w:numPr>
          <w:ilvl w:val="0"/>
          <w:numId w:val="32"/>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学习情况：全员平均在线学习时长、每周学习法规的平均数量、答题正确率。</w:t>
      </w:r>
    </w:p>
    <w:p>
      <w:pPr>
        <w:numPr>
          <w:ilvl w:val="0"/>
          <w:numId w:val="32"/>
        </w:numPr>
        <w:adjustRightInd w:val="0"/>
        <w:snapToGrid w:val="0"/>
        <w:spacing w:line="240" w:lineRule="auto"/>
        <w:ind w:firstLine="480" w:firstLineChars="200"/>
        <w:rPr>
          <w:rFonts w:ascii="仿宋" w:hAnsi="仿宋" w:eastAsia="仿宋"/>
          <w:szCs w:val="24"/>
        </w:rPr>
      </w:pPr>
      <w:r>
        <w:rPr>
          <w:rFonts w:hint="eastAsia" w:ascii="仿宋" w:hAnsi="仿宋" w:eastAsia="仿宋"/>
          <w:szCs w:val="24"/>
        </w:rPr>
        <w:t>法律法规：外规、内规、新闻数量统计，柱状图形式，月为维度统计数量。</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ascii="仿宋" w:hAnsi="仿宋" w:eastAsia="仿宋"/>
          <w:szCs w:val="24"/>
        </w:rPr>
      </w:pPr>
      <w:r>
        <w:rPr>
          <w:rFonts w:hint="eastAsia" w:ascii="仿宋" w:hAnsi="仿宋" w:eastAsia="仿宋" w:cs="Times New Roman"/>
          <w:szCs w:val="24"/>
          <w:lang w:val="en-US" w:eastAsia="zh-CN"/>
        </w:rPr>
        <w:t>无</w:t>
      </w:r>
    </w:p>
    <w:p>
      <w:pPr>
        <w:pStyle w:val="67"/>
        <w:numPr>
          <w:ilvl w:val="1"/>
          <w:numId w:val="3"/>
        </w:numPr>
        <w:spacing w:line="240" w:lineRule="auto"/>
        <w:ind w:firstLineChars="0"/>
        <w:outlineLvl w:val="1"/>
        <w:rPr>
          <w:rFonts w:hint="eastAsia" w:ascii="仿宋" w:hAnsi="仿宋" w:eastAsia="仿宋" w:cs="黑体"/>
          <w:szCs w:val="24"/>
        </w:rPr>
      </w:pPr>
      <w:r>
        <w:rPr>
          <w:rFonts w:hint="eastAsia" w:ascii="仿宋" w:hAnsi="仿宋" w:eastAsia="仿宋" w:cs="黑体"/>
          <w:szCs w:val="24"/>
        </w:rPr>
        <w:t>合规</w:t>
      </w:r>
      <w:r>
        <w:rPr>
          <w:rFonts w:hint="eastAsia" w:ascii="仿宋" w:hAnsi="仿宋" w:eastAsia="仿宋" w:cs="黑体"/>
          <w:szCs w:val="24"/>
          <w:lang w:val="en-US" w:eastAsia="zh-CN"/>
        </w:rPr>
        <w:t>规则库和合规图谱系统</w:t>
      </w:r>
    </w:p>
    <w:p>
      <w:pPr>
        <w:pStyle w:val="67"/>
        <w:numPr>
          <w:ilvl w:val="2"/>
          <w:numId w:val="3"/>
        </w:numPr>
        <w:spacing w:line="240" w:lineRule="auto"/>
        <w:ind w:firstLineChars="0"/>
        <w:outlineLvl w:val="2"/>
        <w:rPr>
          <w:rFonts w:ascii="仿宋" w:hAnsi="仿宋" w:eastAsia="仿宋"/>
          <w:b/>
          <w:bCs/>
          <w:szCs w:val="24"/>
        </w:rPr>
      </w:pPr>
      <w:r>
        <w:rPr>
          <w:rFonts w:hint="eastAsia" w:ascii="仿宋" w:hAnsi="仿宋" w:eastAsia="仿宋" w:cs="黑体"/>
          <w:szCs w:val="24"/>
        </w:rPr>
        <w:t>业务流程</w:t>
      </w:r>
    </w:p>
    <w:p>
      <w:pPr>
        <w:pStyle w:val="67"/>
        <w:numPr>
          <w:ilvl w:val="3"/>
          <w:numId w:val="3"/>
        </w:numPr>
        <w:spacing w:line="240" w:lineRule="auto"/>
        <w:ind w:firstLineChars="0"/>
        <w:outlineLvl w:val="3"/>
        <w:rPr>
          <w:rFonts w:hint="eastAsia" w:ascii="仿宋" w:hAnsi="仿宋" w:eastAsia="仿宋" w:cs="黑体"/>
          <w:szCs w:val="24"/>
        </w:rPr>
      </w:pPr>
      <w:r>
        <w:rPr>
          <w:rFonts w:hint="eastAsia" w:ascii="仿宋" w:hAnsi="仿宋" w:eastAsia="仿宋" w:cs="黑体"/>
          <w:szCs w:val="24"/>
        </w:rPr>
        <w:t>流程处理过程</w:t>
      </w:r>
    </w:p>
    <w:p>
      <w:pPr>
        <w:pStyle w:val="67"/>
        <w:numPr>
          <w:ilvl w:val="3"/>
          <w:numId w:val="3"/>
        </w:numPr>
        <w:spacing w:line="240" w:lineRule="auto"/>
        <w:ind w:firstLineChars="0"/>
        <w:outlineLvl w:val="3"/>
        <w:rPr>
          <w:rFonts w:ascii="仿宋" w:hAnsi="仿宋" w:eastAsia="仿宋" w:cs="黑体"/>
          <w:szCs w:val="24"/>
        </w:rPr>
      </w:pPr>
      <w:r>
        <w:rPr>
          <w:rFonts w:hint="eastAsia" w:ascii="仿宋" w:hAnsi="仿宋" w:eastAsia="仿宋" w:cs="黑体"/>
          <w:szCs w:val="24"/>
        </w:rPr>
        <w:t>流程处理规则</w:t>
      </w:r>
    </w:p>
    <w:p>
      <w:pPr>
        <w:pStyle w:val="67"/>
        <w:numPr>
          <w:ilvl w:val="2"/>
          <w:numId w:val="3"/>
        </w:numPr>
        <w:spacing w:line="240" w:lineRule="auto"/>
        <w:ind w:firstLineChars="0"/>
        <w:outlineLvl w:val="2"/>
        <w:rPr>
          <w:rFonts w:hint="eastAsia" w:ascii="仿宋" w:hAnsi="仿宋" w:eastAsia="仿宋" w:cs="黑体"/>
          <w:szCs w:val="24"/>
        </w:rPr>
      </w:pPr>
      <w:r>
        <w:rPr>
          <w:rFonts w:hint="eastAsia" w:ascii="仿宋" w:hAnsi="仿宋" w:eastAsia="仿宋" w:cs="黑体"/>
          <w:szCs w:val="24"/>
        </w:rPr>
        <w:t>业务功能</w:t>
      </w:r>
    </w:p>
    <w:p>
      <w:pPr>
        <w:pStyle w:val="67"/>
        <w:numPr>
          <w:ilvl w:val="3"/>
          <w:numId w:val="3"/>
        </w:numPr>
        <w:spacing w:line="240" w:lineRule="auto"/>
        <w:ind w:firstLineChars="0"/>
        <w:outlineLvl w:val="3"/>
        <w:rPr>
          <w:rFonts w:hint="eastAsia" w:ascii="仿宋" w:hAnsi="仿宋" w:eastAsia="仿宋" w:cs="仿宋"/>
          <w:szCs w:val="24"/>
          <w:highlight w:val="yellow"/>
        </w:rPr>
      </w:pPr>
      <w:r>
        <w:rPr>
          <w:rFonts w:hint="eastAsia" w:ascii="仿宋" w:hAnsi="仿宋" w:eastAsia="仿宋" w:cs="仿宋"/>
          <w:szCs w:val="24"/>
          <w:highlight w:val="yellow"/>
          <w:lang w:val="en-US" w:eastAsia="zh-CN"/>
        </w:rPr>
        <w:t>批量体检功能</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default" w:ascii="仿宋" w:hAnsi="仿宋" w:eastAsia="仿宋" w:cs="Times New Roman"/>
          <w:szCs w:val="24"/>
          <w:lang w:val="en-US" w:eastAsia="zh-CN"/>
        </w:rPr>
      </w:pPr>
      <w:r>
        <w:rPr>
          <w:rFonts w:hint="eastAsia" w:ascii="仿宋" w:hAnsi="仿宋" w:eastAsia="仿宋" w:cs="Times New Roman"/>
          <w:szCs w:val="24"/>
          <w:lang w:val="en-US" w:eastAsia="zh-CN"/>
        </w:rPr>
        <w:t>合规规则库和合规图谱系统，增加批量体检功能，用于支持总分行及条线内部，监管政策出台后的制度检查工作，通过批量体检，提高检查工作效率和准确性。批量体检功能可实现机构级、条线级的跨机构、跨条线的多维度、多层级的内规与内规、外规与外规、内规与外规、总行与分行之间的一对一、一对多、多对多的法规制度比对，出具比对报告。</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numPr>
          <w:ilvl w:val="0"/>
          <w:numId w:val="0"/>
        </w:numPr>
        <w:adjustRightInd w:val="0"/>
        <w:snapToGrid w:val="0"/>
        <w:spacing w:line="240" w:lineRule="auto"/>
        <w:ind w:firstLine="0" w:firstLineChars="0"/>
        <w:jc w:val="center"/>
        <w:rPr>
          <w:rFonts w:hint="eastAsia"/>
          <w:lang w:val="en-US" w:eastAsia="zh-CN"/>
        </w:rPr>
      </w:pPr>
      <w:r>
        <w:drawing>
          <wp:inline distT="0" distB="0" distL="114300" distR="114300">
            <wp:extent cx="5161915" cy="2787650"/>
            <wp:effectExtent l="0" t="0" r="0" b="0"/>
            <wp:docPr id="48"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55"/>
                    <pic:cNvPicPr>
                      <a:picLocks noChangeAspect="1"/>
                    </pic:cNvPicPr>
                  </pic:nvPicPr>
                  <pic:blipFill>
                    <a:blip r:embed="rId64"/>
                    <a:stretch>
                      <a:fillRect/>
                    </a:stretch>
                  </pic:blipFill>
                  <pic:spPr>
                    <a:xfrm>
                      <a:off x="0" y="0"/>
                      <a:ext cx="5161915" cy="2787650"/>
                    </a:xfrm>
                    <a:prstGeom prst="rect">
                      <a:avLst/>
                    </a:prstGeom>
                    <a:noFill/>
                    <a:ln>
                      <a:noFill/>
                    </a:ln>
                  </pic:spPr>
                </pic:pic>
              </a:graphicData>
            </a:graphic>
          </wp:inline>
        </w:drawing>
      </w:r>
    </w:p>
    <w:p>
      <w:pPr>
        <w:numPr>
          <w:ilvl w:val="0"/>
          <w:numId w:val="33"/>
        </w:numPr>
        <w:adjustRightInd w:val="0"/>
        <w:snapToGrid w:val="0"/>
        <w:spacing w:line="240" w:lineRule="auto"/>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合规规则库和合规图谱系统选择批量体检功能；</w:t>
      </w:r>
    </w:p>
    <w:p>
      <w:pPr>
        <w:numPr>
          <w:ilvl w:val="0"/>
          <w:numId w:val="33"/>
        </w:numPr>
        <w:adjustRightInd w:val="0"/>
        <w:snapToGrid w:val="0"/>
        <w:spacing w:line="240" w:lineRule="auto"/>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在“被检查文档区域</w:t>
      </w:r>
      <w:r>
        <w:commentReference w:id="0"/>
      </w:r>
      <w:r>
        <w:rPr>
          <w:rFonts w:hint="eastAsia" w:ascii="仿宋" w:hAnsi="仿宋" w:eastAsia="仿宋" w:cs="Times New Roman"/>
          <w:szCs w:val="24"/>
          <w:lang w:val="en-US" w:eastAsia="zh-CN"/>
        </w:rPr>
        <w:t>”按照机构、业务条线或者输入检索内容查询需要被检查的制度；</w:t>
      </w:r>
    </w:p>
    <w:p>
      <w:pPr>
        <w:numPr>
          <w:ilvl w:val="0"/>
          <w:numId w:val="33"/>
        </w:numPr>
        <w:adjustRightInd w:val="0"/>
        <w:snapToGrid w:val="0"/>
        <w:spacing w:line="240" w:lineRule="auto"/>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查询列表展示符合条件的制度；</w:t>
      </w:r>
    </w:p>
    <w:p>
      <w:pPr>
        <w:keepNext w:val="0"/>
        <w:keepLines w:val="0"/>
        <w:widowControl/>
        <w:numPr>
          <w:ilvl w:val="0"/>
          <w:numId w:val="33"/>
        </w:numPr>
        <w:suppressLineNumbers w:val="0"/>
        <w:adjustRightInd w:val="0"/>
        <w:snapToGrid w:val="0"/>
        <w:spacing w:before="0" w:beforeAutospacing="0" w:after="0" w:afterAutospacing="0" w:line="240" w:lineRule="auto"/>
        <w:ind w:left="0" w:right="0" w:firstLine="480" w:firstLineChars="200"/>
        <w:jc w:val="left"/>
        <w:rPr>
          <w:rFonts w:hint="eastAsia" w:ascii="仿宋" w:hAnsi="仿宋" w:eastAsia="仿宋" w:cs="Times New Roman"/>
          <w:strike w:val="0"/>
          <w:dstrike w:val="0"/>
          <w:kern w:val="2"/>
          <w:sz w:val="24"/>
          <w:szCs w:val="24"/>
          <w:highlight w:val="none"/>
        </w:rPr>
      </w:pPr>
      <w:r>
        <w:rPr>
          <w:rFonts w:hint="eastAsia" w:ascii="仿宋" w:hAnsi="仿宋" w:eastAsia="仿宋" w:cs="Times New Roman"/>
          <w:strike w:val="0"/>
          <w:dstrike w:val="0"/>
          <w:kern w:val="2"/>
          <w:sz w:val="24"/>
          <w:szCs w:val="24"/>
          <w:highlight w:val="none"/>
          <w:lang w:val="en-US" w:eastAsia="zh-CN"/>
        </w:rPr>
        <w:t>不同场景的比对：</w:t>
      </w:r>
    </w:p>
    <w:p>
      <w:pPr>
        <w:keepNext w:val="0"/>
        <w:keepLines w:val="0"/>
        <w:widowControl/>
        <w:numPr>
          <w:ilvl w:val="0"/>
          <w:numId w:val="0"/>
        </w:numPr>
        <w:suppressLineNumbers w:val="0"/>
        <w:tabs>
          <w:tab w:val="left" w:pos="312"/>
        </w:tabs>
        <w:adjustRightInd w:val="0"/>
        <w:snapToGrid w:val="0"/>
        <w:spacing w:before="0" w:beforeAutospacing="0" w:after="0" w:afterAutospacing="0" w:line="240" w:lineRule="auto"/>
        <w:ind w:left="0" w:leftChars="0" w:right="0" w:firstLine="480" w:firstLineChars="200"/>
        <w:jc w:val="left"/>
        <w:rPr>
          <w:rFonts w:hint="eastAsia" w:ascii="仿宋" w:hAnsi="仿宋" w:eastAsia="仿宋" w:cs="Times New Roman"/>
          <w:strike w:val="0"/>
          <w:dstrike w:val="0"/>
          <w:kern w:val="2"/>
          <w:sz w:val="24"/>
          <w:szCs w:val="24"/>
          <w:highlight w:val="none"/>
        </w:rPr>
      </w:pPr>
      <w:r>
        <w:rPr>
          <w:rFonts w:hint="eastAsia" w:ascii="仿宋" w:hAnsi="仿宋" w:eastAsia="仿宋" w:cs="仿宋"/>
          <w:strike w:val="0"/>
          <w:kern w:val="2"/>
          <w:sz w:val="24"/>
          <w:szCs w:val="24"/>
          <w:highlight w:val="none"/>
          <w:lang w:val="en-US" w:eastAsia="zh-CN" w:bidi="ar"/>
        </w:rPr>
        <w:t>某一类业务类对比：筛选某类业务，选择全部、或者多个、或者一个制度点击“筛选比对制度”，在右侧按照匹配度展示筛选出的外规、行内上位制度，支持手动勾选以及手动增加、删除左侧、右侧规定，再点击批量体检按钮，生成报告。</w:t>
      </w:r>
    </w:p>
    <w:p>
      <w:pPr>
        <w:numPr>
          <w:ilvl w:val="0"/>
          <w:numId w:val="0"/>
        </w:numPr>
        <w:adjustRightInd w:val="0"/>
        <w:snapToGrid w:val="0"/>
        <w:spacing w:line="240" w:lineRule="auto"/>
        <w:ind w:firstLine="480" w:firstLineChars="200"/>
        <w:rPr>
          <w:rFonts w:hint="eastAsia" w:ascii="仿宋" w:hAnsi="仿宋" w:eastAsia="仿宋" w:cs="Times New Roman"/>
          <w:strike w:val="0"/>
          <w:szCs w:val="24"/>
          <w:highlight w:val="none"/>
          <w:lang w:val="en-US" w:eastAsia="zh-CN"/>
        </w:rPr>
      </w:pPr>
      <w:r>
        <w:rPr>
          <w:rFonts w:hint="eastAsia" w:ascii="仿宋" w:hAnsi="仿宋" w:eastAsia="仿宋" w:cs="仿宋"/>
          <w:strike w:val="0"/>
          <w:kern w:val="2"/>
          <w:sz w:val="24"/>
          <w:szCs w:val="24"/>
          <w:highlight w:val="none"/>
          <w:lang w:val="en-US" w:eastAsia="zh-CN" w:bidi="ar"/>
        </w:rPr>
        <w:t>分行/部门制度对比（一般一家分行有100-200左右项制度）：先筛选某分行/某部门制度，展示在左侧，选择全部、或者多个、或者一个制度点击“筛选比对制度”，在右侧按照匹配度展示筛选出的外规、行内上位制度，支持手动勾选以及手动增加、删除左侧、右侧规定，再点击批量体检按钮，生成报告。</w:t>
      </w:r>
    </w:p>
    <w:p>
      <w:pPr>
        <w:numPr>
          <w:ilvl w:val="0"/>
          <w:numId w:val="33"/>
        </w:numPr>
        <w:adjustRightInd w:val="0"/>
        <w:snapToGrid w:val="0"/>
        <w:spacing w:line="240" w:lineRule="auto"/>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可根据比对需要，在左侧文档区自主增加比对制度，或者去掉不需要参与比对的制度，同样的，右侧比对文档区也支持自主增加比对文档，或者去掉不需要参与比对的文档；</w:t>
      </w:r>
    </w:p>
    <w:p>
      <w:pPr>
        <w:numPr>
          <w:ilvl w:val="0"/>
          <w:numId w:val="33"/>
        </w:numPr>
        <w:adjustRightInd w:val="0"/>
        <w:snapToGrid w:val="0"/>
        <w:spacing w:line="240" w:lineRule="auto"/>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被检查文档、比对文档确认无误，点击“批量体检</w:t>
      </w:r>
      <w:r>
        <w:rPr>
          <w:rFonts w:hint="default" w:ascii="仿宋" w:hAnsi="仿宋" w:eastAsia="仿宋" w:cs="Times New Roman"/>
          <w:szCs w:val="24"/>
          <w:lang w:val="en-US" w:eastAsia="zh-CN"/>
        </w:rPr>
        <w:t>”</w:t>
      </w:r>
      <w:r>
        <w:rPr>
          <w:rFonts w:hint="eastAsia" w:ascii="仿宋" w:hAnsi="仿宋" w:eastAsia="仿宋" w:cs="Times New Roman"/>
          <w:szCs w:val="24"/>
          <w:lang w:val="en-US" w:eastAsia="zh-CN"/>
        </w:rPr>
        <w:t>，比对完成生成体检报告。</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34"/>
        </w:numPr>
        <w:adjustRightInd w:val="0"/>
        <w:snapToGrid w:val="0"/>
        <w:spacing w:line="240" w:lineRule="auto"/>
        <w:ind w:firstLine="480" w:firstLineChars="200"/>
        <w:rPr>
          <w:rFonts w:hint="eastAsia" w:ascii="仿宋" w:hAnsi="仿宋" w:eastAsia="仿宋" w:cs="Times New Roman"/>
          <w:kern w:val="2"/>
          <w:sz w:val="24"/>
          <w:szCs w:val="24"/>
          <w:lang w:val="en-US" w:eastAsia="zh-CN" w:bidi="ar-SA"/>
        </w:rPr>
      </w:pPr>
      <w:r>
        <w:rPr>
          <w:rFonts w:hint="eastAsia" w:ascii="仿宋" w:hAnsi="仿宋" w:eastAsia="仿宋" w:cs="Times New Roman"/>
          <w:kern w:val="2"/>
          <w:sz w:val="24"/>
          <w:szCs w:val="24"/>
          <w:lang w:val="en-US" w:eastAsia="zh-CN" w:bidi="ar-SA"/>
        </w:rPr>
        <w:t>合规规则库和合规图谱系统新增批量体检菜单。</w:t>
      </w:r>
    </w:p>
    <w:p>
      <w:pPr>
        <w:numPr>
          <w:ilvl w:val="0"/>
          <w:numId w:val="34"/>
        </w:numPr>
        <w:adjustRightInd w:val="0"/>
        <w:snapToGrid w:val="0"/>
        <w:spacing w:line="240" w:lineRule="auto"/>
        <w:ind w:firstLine="480" w:firstLineChars="200"/>
        <w:rPr>
          <w:rFonts w:hint="eastAsia" w:ascii="仿宋" w:hAnsi="仿宋" w:eastAsia="仿宋" w:cs="Times New Roman"/>
          <w:kern w:val="2"/>
          <w:sz w:val="24"/>
          <w:szCs w:val="24"/>
          <w:lang w:val="en-US" w:eastAsia="zh-CN" w:bidi="ar-SA"/>
        </w:rPr>
      </w:pPr>
      <w:r>
        <w:rPr>
          <w:rFonts w:hint="eastAsia" w:ascii="仿宋" w:hAnsi="仿宋" w:eastAsia="仿宋" w:cs="Times New Roman"/>
          <w:kern w:val="2"/>
          <w:sz w:val="24"/>
          <w:szCs w:val="24"/>
          <w:lang w:val="en-US" w:eastAsia="zh-CN" w:bidi="ar-SA"/>
        </w:rPr>
        <w:t>批量体检页面包括左侧被检查文档区功能，右侧比对文档区功能。</w:t>
      </w:r>
    </w:p>
    <w:p>
      <w:pPr>
        <w:numPr>
          <w:ilvl w:val="0"/>
          <w:numId w:val="34"/>
        </w:numPr>
        <w:adjustRightInd w:val="0"/>
        <w:snapToGrid w:val="0"/>
        <w:spacing w:line="240" w:lineRule="auto"/>
        <w:ind w:firstLine="480" w:firstLineChars="200"/>
        <w:rPr>
          <w:rFonts w:hint="eastAsia" w:ascii="仿宋" w:hAnsi="仿宋" w:eastAsia="仿宋" w:cs="Times New Roman"/>
          <w:kern w:val="2"/>
          <w:sz w:val="24"/>
          <w:szCs w:val="24"/>
          <w:lang w:val="en-US" w:eastAsia="zh-CN" w:bidi="ar-SA"/>
        </w:rPr>
      </w:pPr>
      <w:r>
        <w:rPr>
          <w:rFonts w:hint="eastAsia" w:ascii="仿宋" w:hAnsi="仿宋" w:eastAsia="仿宋" w:cs="Times New Roman"/>
          <w:kern w:val="2"/>
          <w:sz w:val="24"/>
          <w:szCs w:val="24"/>
          <w:lang w:val="en-US" w:eastAsia="zh-CN" w:bidi="ar-SA"/>
        </w:rPr>
        <w:t>查询条件包括机构、业务条线、自定义输入关键字（沿用智能查询功能）。支持多次搜索，多次补充。</w:t>
      </w:r>
    </w:p>
    <w:p>
      <w:pPr>
        <w:numPr>
          <w:ilvl w:val="0"/>
          <w:numId w:val="34"/>
        </w:numPr>
        <w:adjustRightInd w:val="0"/>
        <w:snapToGrid w:val="0"/>
        <w:spacing w:line="240" w:lineRule="auto"/>
        <w:ind w:firstLine="480" w:firstLineChars="200"/>
        <w:rPr>
          <w:rFonts w:hint="eastAsia" w:ascii="仿宋" w:hAnsi="仿宋" w:eastAsia="仿宋" w:cs="Times New Roman"/>
          <w:kern w:val="2"/>
          <w:sz w:val="24"/>
          <w:szCs w:val="24"/>
          <w:lang w:val="en-US" w:eastAsia="zh-CN" w:bidi="ar-SA"/>
        </w:rPr>
      </w:pPr>
      <w:r>
        <w:rPr>
          <w:rFonts w:hint="eastAsia" w:ascii="仿宋" w:hAnsi="仿宋" w:eastAsia="仿宋" w:cs="Times New Roman"/>
          <w:kern w:val="2"/>
          <w:sz w:val="24"/>
          <w:szCs w:val="24"/>
          <w:lang w:val="en-US" w:eastAsia="zh-CN" w:bidi="ar-SA"/>
        </w:rPr>
        <w:t>比对文档范围包括内规、外规、及其上位制度、下位制度等。</w:t>
      </w:r>
    </w:p>
    <w:p>
      <w:pPr>
        <w:numPr>
          <w:ilvl w:val="0"/>
          <w:numId w:val="34"/>
        </w:numPr>
        <w:adjustRightInd w:val="0"/>
        <w:snapToGrid w:val="0"/>
        <w:spacing w:line="240" w:lineRule="auto"/>
        <w:ind w:firstLine="480" w:firstLineChars="200"/>
        <w:rPr>
          <w:rFonts w:hint="eastAsia" w:ascii="仿宋" w:hAnsi="仿宋" w:eastAsia="仿宋" w:cs="Times New Roman"/>
          <w:kern w:val="2"/>
          <w:sz w:val="24"/>
          <w:szCs w:val="24"/>
          <w:lang w:val="en-US" w:eastAsia="zh-CN" w:bidi="ar-SA"/>
        </w:rPr>
      </w:pPr>
      <w:r>
        <w:rPr>
          <w:rFonts w:hint="eastAsia" w:ascii="仿宋" w:hAnsi="仿宋" w:eastAsia="仿宋" w:cs="Times New Roman"/>
          <w:szCs w:val="24"/>
          <w:lang w:val="en-US" w:eastAsia="zh-CN"/>
        </w:rPr>
        <w:t>比对</w:t>
      </w:r>
      <w:r>
        <w:rPr>
          <w:rFonts w:hint="eastAsia" w:ascii="仿宋" w:hAnsi="仿宋" w:eastAsia="仿宋" w:cs="Times New Roman"/>
          <w:szCs w:val="24"/>
        </w:rPr>
        <w:t>逻辑：</w:t>
      </w:r>
      <w:r>
        <w:rPr>
          <w:rFonts w:hint="eastAsia" w:ascii="仿宋" w:hAnsi="仿宋" w:eastAsia="仿宋" w:cs="Times New Roman"/>
          <w:szCs w:val="24"/>
          <w:lang w:val="en-US" w:eastAsia="zh-CN"/>
        </w:rPr>
        <w:t>当被检查文档区选中确定的是</w:t>
      </w:r>
      <w:r>
        <w:rPr>
          <w:rFonts w:hint="eastAsia" w:ascii="仿宋" w:hAnsi="仿宋" w:eastAsia="仿宋" w:cs="Times New Roman"/>
          <w:szCs w:val="24"/>
        </w:rPr>
        <w:t>下位制度</w:t>
      </w:r>
      <w:r>
        <w:rPr>
          <w:rFonts w:hint="eastAsia" w:ascii="仿宋" w:hAnsi="仿宋" w:eastAsia="仿宋" w:cs="Times New Roman"/>
          <w:szCs w:val="24"/>
          <w:lang w:eastAsia="zh-CN"/>
        </w:rPr>
        <w:t>，</w:t>
      </w:r>
      <w:r>
        <w:rPr>
          <w:rFonts w:hint="eastAsia" w:ascii="仿宋" w:hAnsi="仿宋" w:eastAsia="仿宋" w:cs="Times New Roman"/>
          <w:szCs w:val="24"/>
          <w:lang w:val="en-US" w:eastAsia="zh-CN"/>
        </w:rPr>
        <w:t>比对文档区选中确定的外部监管制度</w:t>
      </w:r>
      <w:r>
        <w:rPr>
          <w:rFonts w:hint="eastAsia" w:ascii="仿宋" w:hAnsi="仿宋" w:eastAsia="仿宋" w:cs="Times New Roman"/>
          <w:szCs w:val="24"/>
        </w:rPr>
        <w:t>，</w:t>
      </w:r>
      <w:r>
        <w:rPr>
          <w:rFonts w:hint="eastAsia" w:ascii="仿宋" w:hAnsi="仿宋" w:eastAsia="仿宋" w:cs="Times New Roman"/>
          <w:szCs w:val="24"/>
          <w:lang w:val="en-US" w:eastAsia="zh-CN"/>
        </w:rPr>
        <w:t>首先</w:t>
      </w:r>
      <w:r>
        <w:rPr>
          <w:rFonts w:hint="eastAsia" w:ascii="仿宋" w:hAnsi="仿宋" w:eastAsia="仿宋" w:cs="Times New Roman"/>
          <w:szCs w:val="24"/>
        </w:rPr>
        <w:t>下位制度与监管</w:t>
      </w:r>
      <w:r>
        <w:rPr>
          <w:rFonts w:hint="eastAsia" w:ascii="仿宋" w:hAnsi="仿宋" w:eastAsia="仿宋" w:cs="Times New Roman"/>
          <w:szCs w:val="24"/>
          <w:lang w:val="en-US" w:eastAsia="zh-CN"/>
        </w:rPr>
        <w:t>制度比对，然后下位制度的上位制度与监管制度比对，</w:t>
      </w:r>
      <w:r>
        <w:rPr>
          <w:rFonts w:hint="eastAsia" w:ascii="仿宋" w:hAnsi="仿宋" w:eastAsia="仿宋" w:cs="仿宋"/>
          <w:kern w:val="2"/>
          <w:sz w:val="24"/>
          <w:szCs w:val="24"/>
          <w:highlight w:val="none"/>
          <w:lang w:val="en-US" w:eastAsia="zh-CN" w:bidi="ar"/>
        </w:rPr>
        <w:t>对比结果</w:t>
      </w:r>
      <w:r>
        <w:rPr>
          <w:rFonts w:hint="eastAsia" w:ascii="仿宋" w:hAnsi="仿宋" w:eastAsia="仿宋" w:cs="Times New Roman"/>
          <w:szCs w:val="24"/>
        </w:rPr>
        <w:t>取该下位制度与监管对比</w:t>
      </w:r>
      <w:r>
        <w:rPr>
          <w:rFonts w:hint="eastAsia" w:ascii="仿宋" w:hAnsi="仿宋" w:eastAsia="仿宋" w:cs="Times New Roman"/>
          <w:szCs w:val="24"/>
          <w:lang w:val="en-US" w:eastAsia="zh-CN"/>
        </w:rPr>
        <w:t>和</w:t>
      </w:r>
      <w:r>
        <w:rPr>
          <w:rFonts w:hint="eastAsia" w:ascii="仿宋" w:hAnsi="仿宋" w:eastAsia="仿宋" w:cs="Times New Roman"/>
          <w:szCs w:val="24"/>
        </w:rPr>
        <w:t>其相关的上位制度与监管对比结果的并集</w:t>
      </w:r>
      <w:r>
        <w:rPr>
          <w:rFonts w:hint="eastAsia" w:ascii="仿宋" w:hAnsi="仿宋" w:eastAsia="仿宋" w:cs="Times New Roman"/>
          <w:szCs w:val="24"/>
          <w:lang w:eastAsia="zh-CN"/>
        </w:rPr>
        <w:t>。</w:t>
      </w:r>
    </w:p>
    <w:p>
      <w:pPr>
        <w:keepNext w:val="0"/>
        <w:keepLines w:val="0"/>
        <w:widowControl w:val="0"/>
        <w:numPr>
          <w:ilvl w:val="0"/>
          <w:numId w:val="0"/>
        </w:numPr>
        <w:suppressLineNumbers w:val="0"/>
        <w:adjustRightInd w:val="0"/>
        <w:snapToGrid w:val="0"/>
        <w:spacing w:before="0" w:beforeAutospacing="0" w:after="0" w:afterAutospacing="0" w:line="240" w:lineRule="auto"/>
        <w:ind w:left="0" w:leftChars="0" w:right="0" w:firstLine="480" w:firstLineChars="200"/>
        <w:jc w:val="left"/>
        <w:rPr>
          <w:rFonts w:hint="eastAsia" w:ascii="仿宋" w:hAnsi="仿宋" w:eastAsia="仿宋" w:cs="Times New Roman"/>
          <w:kern w:val="2"/>
          <w:sz w:val="24"/>
          <w:szCs w:val="24"/>
          <w:highlight w:val="none"/>
        </w:rPr>
      </w:pPr>
      <w:r>
        <w:rPr>
          <w:rFonts w:hint="eastAsia" w:ascii="仿宋" w:hAnsi="仿宋" w:eastAsia="仿宋" w:cs="仿宋"/>
          <w:kern w:val="2"/>
          <w:sz w:val="24"/>
          <w:szCs w:val="24"/>
          <w:highlight w:val="none"/>
          <w:lang w:val="en-US" w:eastAsia="zh-CN" w:bidi="ar"/>
        </w:rPr>
        <w:t>举例：</w:t>
      </w:r>
    </w:p>
    <w:p>
      <w:pPr>
        <w:numPr>
          <w:ilvl w:val="0"/>
          <w:numId w:val="0"/>
        </w:numPr>
        <w:adjustRightInd w:val="0"/>
        <w:snapToGrid w:val="0"/>
        <w:spacing w:line="240" w:lineRule="auto"/>
        <w:ind w:leftChars="0" w:firstLine="480" w:firstLineChars="200"/>
        <w:jc w:val="left"/>
        <w:rPr>
          <w:rFonts w:hint="default" w:ascii="仿宋" w:hAnsi="仿宋" w:eastAsia="仿宋" w:cs="Times New Roman"/>
          <w:kern w:val="2"/>
          <w:sz w:val="24"/>
          <w:szCs w:val="24"/>
          <w:lang w:val="en-US" w:eastAsia="zh-CN" w:bidi="ar-SA"/>
        </w:rPr>
      </w:pPr>
      <w:r>
        <w:rPr>
          <w:rFonts w:hint="eastAsia" w:ascii="仿宋" w:hAnsi="仿宋" w:eastAsia="仿宋" w:cs="仿宋"/>
          <w:kern w:val="2"/>
          <w:sz w:val="24"/>
          <w:szCs w:val="24"/>
          <w:highlight w:val="none"/>
          <w:lang w:val="en-US" w:eastAsia="zh-CN" w:bidi="ar"/>
        </w:rPr>
        <w:t>监管政策为《商业银行互联网贷款管理暂行办法》《中国银保监会关于加强商业银行互联网贷款业务管理提升金融服务质效的通知》《中国银保监会办公厅关于进一步规范商业银行互联网贷款业务的通知》，被对比制度为行内制度《华夏银行线上贷款业务管理办法》，二者范围一致，直接开展对比。若被对比制度的行内制度为《华夏银行普惠金融条线线上贷款业务运行管理实施细则》《华夏银行线上贷款业务尽职调查管理办法（试行）》，为条线类制度和下位制度，与范围一致的制度一样，与外规进行对比，不过在“对比结果描述”中标注被对比制度本身的结果之外，同时要加入《华夏银行普惠金融条线线上贷款业务运行管理实施细则》《华夏银行线上贷款业务尽职调查管理办法（试行）》上位、关联的行内制度对相关监管政策条款的落实情况。</w:t>
      </w:r>
    </w:p>
    <w:p>
      <w:pPr>
        <w:numPr>
          <w:ilvl w:val="0"/>
          <w:numId w:val="34"/>
        </w:numPr>
        <w:adjustRightInd w:val="0"/>
        <w:snapToGrid w:val="0"/>
        <w:spacing w:line="240" w:lineRule="auto"/>
        <w:ind w:firstLine="480" w:firstLineChars="200"/>
        <w:rPr>
          <w:rFonts w:hint="eastAsia" w:ascii="仿宋" w:hAnsi="仿宋" w:eastAsia="仿宋" w:cs="Times New Roman"/>
          <w:kern w:val="2"/>
          <w:sz w:val="24"/>
          <w:szCs w:val="24"/>
          <w:lang w:val="en-US" w:eastAsia="zh-CN" w:bidi="ar-SA"/>
        </w:rPr>
      </w:pPr>
      <w:r>
        <w:rPr>
          <w:rFonts w:hint="eastAsia" w:ascii="仿宋" w:hAnsi="仿宋" w:eastAsia="仿宋" w:cs="Times New Roman"/>
          <w:kern w:val="2"/>
          <w:sz w:val="24"/>
          <w:szCs w:val="24"/>
          <w:lang w:val="en-US" w:eastAsia="zh-CN" w:bidi="ar-SA"/>
        </w:rPr>
        <w:t>标签要求：</w:t>
      </w:r>
    </w:p>
    <w:p>
      <w:pPr>
        <w:numPr>
          <w:ilvl w:val="0"/>
          <w:numId w:val="35"/>
        </w:numPr>
        <w:adjustRightInd w:val="0"/>
        <w:snapToGrid w:val="0"/>
        <w:spacing w:line="240" w:lineRule="auto"/>
        <w:ind w:firstLine="480" w:firstLineChars="200"/>
        <w:rPr>
          <w:rFonts w:hint="eastAsia" w:ascii="仿宋" w:hAnsi="仿宋" w:eastAsia="仿宋" w:cs="Times New Roman"/>
          <w:szCs w:val="24"/>
          <w:highlight w:val="none"/>
          <w:lang w:eastAsia="zh-CN"/>
        </w:rPr>
      </w:pPr>
      <w:r>
        <w:rPr>
          <w:rFonts w:hint="eastAsia" w:ascii="仿宋" w:hAnsi="仿宋" w:eastAsia="仿宋" w:cs="Times New Roman"/>
          <w:szCs w:val="24"/>
          <w:highlight w:val="none"/>
          <w:lang w:val="en-US" w:eastAsia="zh-CN"/>
        </w:rPr>
        <w:t>（在内容类型-句式特征中）新增标签“</w:t>
      </w:r>
      <w:r>
        <w:rPr>
          <w:rFonts w:hint="eastAsia" w:ascii="仿宋" w:hAnsi="仿宋" w:eastAsia="仿宋" w:cs="Times New Roman"/>
          <w:strike w:val="0"/>
          <w:szCs w:val="24"/>
          <w:highlight w:val="none"/>
          <w:lang w:val="en-US" w:eastAsia="zh-CN"/>
        </w:rPr>
        <w:t>义务性规定</w:t>
      </w:r>
      <w:r>
        <w:rPr>
          <w:rFonts w:hint="eastAsia" w:ascii="仿宋" w:hAnsi="仿宋" w:eastAsia="仿宋" w:cs="Times New Roman"/>
          <w:szCs w:val="24"/>
          <w:highlight w:val="none"/>
          <w:lang w:val="en-US" w:eastAsia="zh-CN"/>
        </w:rPr>
        <w:t>”，在正文展示标签</w:t>
      </w:r>
      <w:r>
        <w:rPr>
          <w:rFonts w:hint="eastAsia" w:ascii="仿宋" w:hAnsi="仿宋" w:eastAsia="仿宋" w:cs="Times New Roman"/>
          <w:strike w:val="0"/>
          <w:szCs w:val="24"/>
          <w:highlight w:val="none"/>
          <w:lang w:val="en-US" w:eastAsia="zh-CN"/>
        </w:rPr>
        <w:t>义务性规定、禁止性规定</w:t>
      </w:r>
      <w:r>
        <w:rPr>
          <w:rFonts w:hint="eastAsia" w:ascii="仿宋" w:hAnsi="仿宋" w:eastAsia="仿宋" w:cs="Times New Roman"/>
          <w:szCs w:val="24"/>
          <w:highlight w:val="none"/>
          <w:lang w:val="en-US" w:eastAsia="zh-CN"/>
        </w:rPr>
        <w:t>。义务性规定：</w:t>
      </w:r>
      <w:r>
        <w:rPr>
          <w:rFonts w:hint="eastAsia" w:ascii="仿宋" w:hAnsi="仿宋" w:eastAsia="仿宋" w:cs="Times New Roman"/>
          <w:szCs w:val="24"/>
          <w:highlight w:val="none"/>
        </w:rPr>
        <w:t>“应”“应当”“须”“必须”“需”“至少”“确保”</w:t>
      </w:r>
      <w:r>
        <w:rPr>
          <w:rFonts w:hint="eastAsia" w:ascii="仿宋" w:hAnsi="仿宋" w:eastAsia="仿宋" w:cs="Times New Roman"/>
          <w:szCs w:val="24"/>
          <w:highlight w:val="none"/>
          <w:lang w:eastAsia="zh-CN"/>
        </w:rPr>
        <w:t>“</w:t>
      </w:r>
      <w:r>
        <w:rPr>
          <w:rFonts w:hint="eastAsia" w:ascii="仿宋" w:hAnsi="仿宋" w:eastAsia="仿宋" w:cs="Times New Roman"/>
          <w:szCs w:val="24"/>
          <w:highlight w:val="none"/>
          <w:lang w:val="en-US" w:eastAsia="zh-CN"/>
        </w:rPr>
        <w:t>不晚于</w:t>
      </w:r>
      <w:r>
        <w:rPr>
          <w:rFonts w:hint="eastAsia" w:ascii="仿宋" w:hAnsi="仿宋" w:eastAsia="仿宋" w:cs="Times New Roman"/>
          <w:szCs w:val="24"/>
          <w:highlight w:val="none"/>
          <w:lang w:eastAsia="zh-CN"/>
        </w:rPr>
        <w:t>”“</w:t>
      </w:r>
      <w:r>
        <w:rPr>
          <w:rFonts w:hint="eastAsia" w:ascii="仿宋" w:hAnsi="仿宋" w:eastAsia="仿宋" w:cs="Times New Roman"/>
          <w:szCs w:val="24"/>
          <w:highlight w:val="none"/>
          <w:lang w:val="en-US" w:eastAsia="zh-CN"/>
        </w:rPr>
        <w:t>不多于</w:t>
      </w:r>
      <w:r>
        <w:rPr>
          <w:rFonts w:hint="eastAsia" w:ascii="仿宋" w:hAnsi="仿宋" w:eastAsia="仿宋" w:cs="Times New Roman"/>
          <w:szCs w:val="24"/>
          <w:highlight w:val="none"/>
          <w:lang w:eastAsia="zh-CN"/>
        </w:rPr>
        <w:t>”“</w:t>
      </w:r>
      <w:r>
        <w:rPr>
          <w:rFonts w:hint="eastAsia" w:ascii="仿宋" w:hAnsi="仿宋" w:eastAsia="仿宋" w:cs="Times New Roman"/>
          <w:szCs w:val="24"/>
          <w:highlight w:val="none"/>
          <w:lang w:val="en-US" w:eastAsia="zh-CN"/>
        </w:rPr>
        <w:t>不少于</w:t>
      </w:r>
      <w:r>
        <w:rPr>
          <w:rFonts w:hint="eastAsia" w:ascii="仿宋" w:hAnsi="仿宋" w:eastAsia="仿宋" w:cs="Times New Roman"/>
          <w:szCs w:val="24"/>
          <w:highlight w:val="none"/>
          <w:lang w:eastAsia="zh-CN"/>
        </w:rPr>
        <w:t>”</w:t>
      </w:r>
      <w:r>
        <w:rPr>
          <w:rFonts w:hint="eastAsia" w:ascii="仿宋" w:hAnsi="仿宋" w:eastAsia="仿宋" w:cs="Times New Roman"/>
          <w:szCs w:val="24"/>
          <w:highlight w:val="none"/>
          <w:lang w:val="en-US" w:eastAsia="zh-CN"/>
        </w:rPr>
        <w:t>等</w:t>
      </w:r>
      <w:r>
        <w:rPr>
          <w:rFonts w:hint="eastAsia" w:ascii="仿宋" w:hAnsi="仿宋" w:eastAsia="仿宋" w:cs="Times New Roman"/>
          <w:szCs w:val="24"/>
          <w:highlight w:val="none"/>
          <w:lang w:eastAsia="zh-CN"/>
        </w:rPr>
        <w:t>；</w:t>
      </w:r>
      <w:r>
        <w:rPr>
          <w:rFonts w:hint="eastAsia" w:ascii="仿宋" w:hAnsi="仿宋" w:eastAsia="仿宋" w:cs="Times New Roman"/>
          <w:szCs w:val="24"/>
          <w:highlight w:val="none"/>
          <w:lang w:val="en-US" w:eastAsia="zh-CN"/>
        </w:rPr>
        <w:t>禁止性规定：“不得”“禁止”“不应”等。</w:t>
      </w:r>
      <w:r>
        <w:rPr>
          <w:rFonts w:hint="eastAsia" w:ascii="仿宋" w:hAnsi="仿宋" w:eastAsia="仿宋" w:cs="Times New Roman"/>
          <w:szCs w:val="24"/>
          <w:highlight w:val="none"/>
        </w:rPr>
        <w:t>将</w:t>
      </w:r>
      <w:r>
        <w:rPr>
          <w:rFonts w:hint="eastAsia" w:ascii="仿宋" w:hAnsi="仿宋" w:eastAsia="仿宋" w:cs="Times New Roman"/>
          <w:szCs w:val="24"/>
          <w:highlight w:val="none"/>
          <w:lang w:val="en-US" w:eastAsia="zh-CN"/>
        </w:rPr>
        <w:t>外规中有</w:t>
      </w:r>
      <w:r>
        <w:rPr>
          <w:rFonts w:hint="eastAsia" w:ascii="仿宋" w:hAnsi="仿宋" w:eastAsia="仿宋" w:cs="Times New Roman"/>
          <w:szCs w:val="24"/>
          <w:highlight w:val="none"/>
        </w:rPr>
        <w:t>“应”“应当”“不得”“禁止”“不应”“须”“必须”“需”</w:t>
      </w:r>
      <w:r>
        <w:rPr>
          <w:rFonts w:hint="eastAsia" w:ascii="仿宋" w:hAnsi="仿宋" w:eastAsia="仿宋" w:cs="Times New Roman"/>
          <w:szCs w:val="24"/>
          <w:highlight w:val="none"/>
          <w:lang w:eastAsia="zh-CN"/>
        </w:rPr>
        <w:t>“</w:t>
      </w:r>
      <w:r>
        <w:rPr>
          <w:rFonts w:hint="eastAsia" w:ascii="仿宋" w:hAnsi="仿宋" w:eastAsia="仿宋" w:cs="Times New Roman"/>
          <w:szCs w:val="24"/>
          <w:highlight w:val="none"/>
          <w:lang w:val="en-US" w:eastAsia="zh-CN"/>
        </w:rPr>
        <w:t>不晚于</w:t>
      </w:r>
      <w:r>
        <w:rPr>
          <w:rFonts w:hint="eastAsia" w:ascii="仿宋" w:hAnsi="仿宋" w:eastAsia="仿宋" w:cs="Times New Roman"/>
          <w:szCs w:val="24"/>
          <w:highlight w:val="none"/>
          <w:lang w:eastAsia="zh-CN"/>
        </w:rPr>
        <w:t>”“</w:t>
      </w:r>
      <w:r>
        <w:rPr>
          <w:rFonts w:hint="eastAsia" w:ascii="仿宋" w:hAnsi="仿宋" w:eastAsia="仿宋" w:cs="Times New Roman"/>
          <w:szCs w:val="24"/>
          <w:highlight w:val="none"/>
          <w:lang w:val="en-US" w:eastAsia="zh-CN"/>
        </w:rPr>
        <w:t>不多于</w:t>
      </w:r>
      <w:r>
        <w:rPr>
          <w:rFonts w:hint="eastAsia" w:ascii="仿宋" w:hAnsi="仿宋" w:eastAsia="仿宋" w:cs="Times New Roman"/>
          <w:szCs w:val="24"/>
          <w:highlight w:val="none"/>
          <w:lang w:eastAsia="zh-CN"/>
        </w:rPr>
        <w:t>”“</w:t>
      </w:r>
      <w:r>
        <w:rPr>
          <w:rFonts w:hint="eastAsia" w:ascii="仿宋" w:hAnsi="仿宋" w:eastAsia="仿宋" w:cs="Times New Roman"/>
          <w:szCs w:val="24"/>
          <w:highlight w:val="none"/>
          <w:lang w:val="en-US" w:eastAsia="zh-CN"/>
        </w:rPr>
        <w:t>不少于</w:t>
      </w:r>
      <w:r>
        <w:rPr>
          <w:rFonts w:hint="eastAsia" w:ascii="仿宋" w:hAnsi="仿宋" w:eastAsia="仿宋" w:cs="Times New Roman"/>
          <w:szCs w:val="24"/>
          <w:highlight w:val="none"/>
          <w:lang w:eastAsia="zh-CN"/>
        </w:rPr>
        <w:t>”</w:t>
      </w:r>
      <w:r>
        <w:rPr>
          <w:rFonts w:hint="eastAsia" w:ascii="仿宋" w:hAnsi="仿宋" w:eastAsia="仿宋" w:cs="Times New Roman"/>
          <w:szCs w:val="24"/>
          <w:highlight w:val="none"/>
        </w:rPr>
        <w:t>“至少”“确保”等词汇</w:t>
      </w:r>
      <w:r>
        <w:rPr>
          <w:rFonts w:hint="eastAsia" w:ascii="仿宋" w:hAnsi="仿宋" w:eastAsia="仿宋" w:cs="Times New Roman"/>
          <w:szCs w:val="24"/>
          <w:highlight w:val="none"/>
          <w:lang w:val="en-US" w:eastAsia="zh-CN"/>
        </w:rPr>
        <w:t>的条款</w:t>
      </w:r>
      <w:r>
        <w:rPr>
          <w:rFonts w:hint="eastAsia" w:ascii="仿宋" w:hAnsi="仿宋" w:eastAsia="仿宋" w:cs="Times New Roman"/>
          <w:szCs w:val="24"/>
          <w:highlight w:val="none"/>
        </w:rPr>
        <w:t>设置</w:t>
      </w:r>
      <w:r>
        <w:rPr>
          <w:rFonts w:hint="eastAsia" w:ascii="仿宋" w:hAnsi="仿宋" w:eastAsia="仿宋" w:cs="Times New Roman"/>
          <w:szCs w:val="24"/>
          <w:highlight w:val="none"/>
          <w:lang w:val="en-US" w:eastAsia="zh-CN"/>
        </w:rPr>
        <w:t>高亮颜色A</w:t>
      </w:r>
      <w:r>
        <w:rPr>
          <w:rFonts w:hint="eastAsia" w:ascii="仿宋" w:hAnsi="仿宋" w:eastAsia="仿宋" w:cs="Times New Roman"/>
          <w:szCs w:val="24"/>
          <w:highlight w:val="none"/>
          <w:lang w:eastAsia="zh-CN"/>
        </w:rPr>
        <w:t>；</w:t>
      </w:r>
    </w:p>
    <w:p>
      <w:pPr>
        <w:numPr>
          <w:ilvl w:val="0"/>
          <w:numId w:val="35"/>
        </w:numPr>
        <w:adjustRightInd w:val="0"/>
        <w:snapToGrid w:val="0"/>
        <w:spacing w:line="240" w:lineRule="auto"/>
        <w:ind w:left="0" w:leftChars="0" w:firstLine="480" w:firstLineChars="200"/>
        <w:rPr>
          <w:rFonts w:hint="eastAsia" w:ascii="仿宋" w:hAnsi="仿宋" w:eastAsia="仿宋" w:cs="仿宋"/>
          <w:highlight w:val="none"/>
          <w:lang w:val="en-US" w:eastAsia="zh-CN"/>
        </w:rPr>
      </w:pPr>
      <w:r>
        <w:rPr>
          <w:rFonts w:hint="eastAsia" w:ascii="仿宋" w:hAnsi="仿宋" w:eastAsia="仿宋" w:cs="Times New Roman"/>
          <w:szCs w:val="24"/>
          <w:lang w:val="en-US" w:eastAsia="zh-CN"/>
        </w:rPr>
        <w:t>（在内容类型-句式特征中）</w:t>
      </w:r>
      <w:r>
        <w:rPr>
          <w:rFonts w:hint="eastAsia" w:ascii="仿宋" w:hAnsi="仿宋" w:eastAsia="仿宋" w:cs="仿宋"/>
          <w:highlight w:val="none"/>
          <w:lang w:val="en-US" w:eastAsia="zh-CN"/>
        </w:rPr>
        <w:t>新增标签“关注类规定”，将外规中有“严格”“审慎”“加强”“及时”等词汇设置为关注类词语，高亮颜色B；</w:t>
      </w:r>
    </w:p>
    <w:p>
      <w:pPr>
        <w:numPr>
          <w:ilvl w:val="0"/>
          <w:numId w:val="35"/>
        </w:numPr>
        <w:adjustRightInd w:val="0"/>
        <w:snapToGrid w:val="0"/>
        <w:spacing w:line="240" w:lineRule="auto"/>
        <w:ind w:left="0" w:leftChars="0" w:firstLine="480" w:firstLineChars="200"/>
        <w:rPr>
          <w:rFonts w:hint="default" w:ascii="仿宋" w:hAnsi="仿宋" w:eastAsia="仿宋" w:cs="仿宋"/>
          <w:highlight w:val="none"/>
          <w:lang w:val="en-US" w:eastAsia="zh-CN"/>
        </w:rPr>
      </w:pPr>
      <w:r>
        <w:rPr>
          <w:rFonts w:hint="eastAsia" w:ascii="仿宋" w:hAnsi="仿宋" w:eastAsia="仿宋" w:cs="仿宋"/>
          <w:strike w:val="0"/>
          <w:highlight w:val="none"/>
          <w:lang w:val="en-US" w:eastAsia="zh-CN"/>
        </w:rPr>
        <w:t>标</w:t>
      </w:r>
      <w:r>
        <w:rPr>
          <w:rFonts w:hint="eastAsia" w:ascii="仿宋" w:hAnsi="仿宋" w:eastAsia="仿宋" w:cs="仿宋"/>
          <w:highlight w:val="none"/>
          <w:lang w:val="en-US" w:eastAsia="zh-CN"/>
        </w:rPr>
        <w:t>签“定义条款”即现有系统中标签内容释义，将外规中有“是指”“包括”“所指”“不包括”“不适用于”等词汇设置为定义类词语，高亮颜色C。</w:t>
      </w:r>
    </w:p>
    <w:p>
      <w:pPr>
        <w:numPr>
          <w:ilvl w:val="0"/>
          <w:numId w:val="34"/>
        </w:numPr>
        <w:adjustRightInd w:val="0"/>
        <w:snapToGrid w:val="0"/>
        <w:spacing w:line="240" w:lineRule="auto"/>
        <w:ind w:firstLine="480" w:firstLineChars="200"/>
        <w:rPr>
          <w:rFonts w:hint="eastAsia" w:ascii="仿宋" w:hAnsi="仿宋" w:eastAsia="仿宋" w:cs="Times New Roman"/>
          <w:kern w:val="2"/>
          <w:sz w:val="24"/>
          <w:szCs w:val="24"/>
          <w:highlight w:val="none"/>
          <w:lang w:val="en-US" w:eastAsia="zh-CN" w:bidi="ar-SA"/>
        </w:rPr>
      </w:pPr>
      <w:r>
        <w:rPr>
          <w:rFonts w:hint="eastAsia" w:ascii="仿宋" w:hAnsi="仿宋" w:eastAsia="仿宋" w:cs="Times New Roman"/>
          <w:kern w:val="2"/>
          <w:sz w:val="24"/>
          <w:szCs w:val="24"/>
          <w:highlight w:val="none"/>
          <w:lang w:val="en-US" w:eastAsia="zh-CN" w:bidi="ar-SA"/>
        </w:rPr>
        <w:t>报告结果分类：【相似度结果】基本一致、大体一致、</w:t>
      </w:r>
      <w:r>
        <w:rPr>
          <w:rFonts w:hint="eastAsia" w:ascii="仿宋" w:hAnsi="仿宋" w:eastAsia="仿宋" w:cs="Times New Roman"/>
          <w:szCs w:val="24"/>
          <w:highlight w:val="none"/>
          <w:lang w:val="en-US" w:eastAsia="zh-CN"/>
        </w:rPr>
        <w:t>细化补充、疑似调整、疑似未落实、</w:t>
      </w:r>
      <w:r>
        <w:rPr>
          <w:rFonts w:hint="default" w:ascii="仿宋" w:hAnsi="仿宋" w:eastAsia="仿宋" w:cs="Times New Roman"/>
          <w:szCs w:val="24"/>
          <w:highlight w:val="none"/>
          <w:lang w:val="en-US" w:eastAsia="zh-CN"/>
        </w:rPr>
        <w:t>关联度中等</w:t>
      </w:r>
      <w:r>
        <w:rPr>
          <w:rFonts w:hint="eastAsia" w:ascii="仿宋" w:hAnsi="仿宋" w:eastAsia="仿宋" w:cs="Times New Roman"/>
          <w:szCs w:val="24"/>
          <w:highlight w:val="none"/>
          <w:lang w:val="en-US" w:eastAsia="zh-CN"/>
        </w:rPr>
        <w:t>、</w:t>
      </w:r>
      <w:r>
        <w:rPr>
          <w:rFonts w:hint="default" w:ascii="仿宋" w:hAnsi="仿宋" w:eastAsia="仿宋" w:cs="Times New Roman"/>
          <w:szCs w:val="24"/>
          <w:highlight w:val="none"/>
          <w:lang w:val="en-US" w:eastAsia="zh-CN"/>
        </w:rPr>
        <w:t>暂未匹配到关联外规条款</w:t>
      </w:r>
      <w:r>
        <w:rPr>
          <w:rFonts w:hint="eastAsia" w:ascii="仿宋" w:hAnsi="仿宋" w:eastAsia="仿宋" w:cs="Times New Roman"/>
          <w:szCs w:val="24"/>
          <w:highlight w:val="none"/>
          <w:lang w:val="en-US" w:eastAsia="zh-CN"/>
        </w:rPr>
        <w:t>等类型。</w:t>
      </w:r>
    </w:p>
    <w:p>
      <w:pPr>
        <w:numPr>
          <w:ilvl w:val="0"/>
          <w:numId w:val="36"/>
        </w:numPr>
        <w:tabs>
          <w:tab w:val="left" w:pos="312"/>
        </w:tabs>
        <w:adjustRightInd w:val="0"/>
        <w:snapToGrid w:val="0"/>
        <w:spacing w:line="240" w:lineRule="auto"/>
        <w:ind w:firstLine="480" w:firstLineChars="200"/>
        <w:rPr>
          <w:rFonts w:hint="eastAsia"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基本一致：义务性规定、禁止性规定达到90%匹配度的，关注类规定达到70%匹配度的，比对结果为基本一致；</w:t>
      </w:r>
    </w:p>
    <w:p>
      <w:pPr>
        <w:numPr>
          <w:ilvl w:val="0"/>
          <w:numId w:val="36"/>
        </w:numPr>
        <w:tabs>
          <w:tab w:val="left" w:pos="312"/>
        </w:tabs>
        <w:adjustRightInd w:val="0"/>
        <w:snapToGrid w:val="0"/>
        <w:spacing w:line="240" w:lineRule="auto"/>
        <w:ind w:firstLine="480" w:firstLineChars="200"/>
        <w:rPr>
          <w:rFonts w:hint="eastAsia"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大体一致：识别语义匹配度70%，内外规之间有语义一致的主语、动作、标签。</w:t>
      </w:r>
    </w:p>
    <w:p>
      <w:pPr>
        <w:numPr>
          <w:ilvl w:val="0"/>
          <w:numId w:val="36"/>
        </w:numPr>
        <w:tabs>
          <w:tab w:val="left" w:pos="312"/>
        </w:tabs>
        <w:adjustRightInd w:val="0"/>
        <w:snapToGrid w:val="0"/>
        <w:spacing w:line="240" w:lineRule="auto"/>
        <w:ind w:firstLine="480" w:firstLineChars="200"/>
        <w:rPr>
          <w:rFonts w:hint="eastAsia"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细化补充：识别语义，内外规之间有语义一致的主语、动作、标签，内规相关内容在语义上是对外规的拆解、细化。</w:t>
      </w:r>
    </w:p>
    <w:p>
      <w:pPr>
        <w:numPr>
          <w:ilvl w:val="0"/>
          <w:numId w:val="36"/>
        </w:numPr>
        <w:tabs>
          <w:tab w:val="left" w:pos="312"/>
        </w:tabs>
        <w:adjustRightInd w:val="0"/>
        <w:snapToGrid w:val="0"/>
        <w:spacing w:line="240" w:lineRule="auto"/>
        <w:ind w:firstLine="480" w:firstLineChars="200"/>
        <w:rPr>
          <w:rFonts w:hint="default"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疑似调整：</w:t>
      </w:r>
      <w:r>
        <w:rPr>
          <w:rFonts w:hint="eastAsia" w:ascii="仿宋" w:hAnsi="仿宋" w:eastAsia="仿宋" w:cs="Times New Roman"/>
          <w:szCs w:val="24"/>
          <w:highlight w:val="none"/>
        </w:rPr>
        <w:t>对</w:t>
      </w:r>
      <w:r>
        <w:rPr>
          <w:rFonts w:hint="eastAsia" w:ascii="仿宋" w:hAnsi="仿宋" w:eastAsia="仿宋" w:cs="Times New Roman"/>
          <w:szCs w:val="24"/>
          <w:highlight w:val="none"/>
          <w:lang w:val="en-US" w:eastAsia="zh-CN"/>
        </w:rPr>
        <w:t>义务性规定</w:t>
      </w:r>
      <w:r>
        <w:rPr>
          <w:rFonts w:hint="eastAsia" w:ascii="仿宋" w:hAnsi="仿宋" w:eastAsia="仿宋" w:cs="Times New Roman"/>
          <w:szCs w:val="24"/>
          <w:highlight w:val="none"/>
          <w:lang w:eastAsia="zh-CN"/>
        </w:rPr>
        <w:t>、</w:t>
      </w:r>
      <w:r>
        <w:rPr>
          <w:rFonts w:hint="eastAsia" w:ascii="仿宋" w:hAnsi="仿宋" w:eastAsia="仿宋" w:cs="Times New Roman"/>
          <w:szCs w:val="24"/>
          <w:highlight w:val="none"/>
          <w:lang w:val="en-US" w:eastAsia="zh-CN"/>
        </w:rPr>
        <w:t>禁止性规定匹配度未达到90%</w:t>
      </w:r>
      <w:r>
        <w:rPr>
          <w:rFonts w:hint="eastAsia" w:ascii="仿宋" w:hAnsi="仿宋" w:eastAsia="仿宋" w:cs="Times New Roman"/>
          <w:szCs w:val="24"/>
          <w:highlight w:val="none"/>
        </w:rPr>
        <w:t>、</w:t>
      </w:r>
      <w:r>
        <w:rPr>
          <w:rFonts w:hint="eastAsia" w:ascii="仿宋" w:hAnsi="仿宋" w:eastAsia="仿宋" w:cs="Times New Roman"/>
          <w:szCs w:val="24"/>
          <w:highlight w:val="none"/>
          <w:lang w:val="en-US" w:eastAsia="zh-CN"/>
        </w:rPr>
        <w:t>对</w:t>
      </w:r>
      <w:r>
        <w:rPr>
          <w:rFonts w:hint="eastAsia" w:ascii="仿宋" w:hAnsi="仿宋" w:eastAsia="仿宋" w:cs="Times New Roman"/>
          <w:szCs w:val="24"/>
          <w:highlight w:val="none"/>
        </w:rPr>
        <w:t>时间、频率、次数</w:t>
      </w:r>
      <w:r>
        <w:rPr>
          <w:rFonts w:hint="eastAsia" w:ascii="仿宋" w:hAnsi="仿宋" w:eastAsia="仿宋" w:cs="Times New Roman"/>
          <w:szCs w:val="24"/>
          <w:highlight w:val="none"/>
          <w:lang w:val="en-US" w:eastAsia="zh-CN"/>
        </w:rPr>
        <w:t>等做了</w:t>
      </w:r>
      <w:r>
        <w:rPr>
          <w:rFonts w:hint="eastAsia" w:ascii="仿宋" w:hAnsi="仿宋" w:eastAsia="仿宋" w:cs="Times New Roman"/>
          <w:szCs w:val="24"/>
          <w:highlight w:val="none"/>
        </w:rPr>
        <w:t>调整，相似度为“</w:t>
      </w:r>
      <w:r>
        <w:rPr>
          <w:rFonts w:hint="eastAsia" w:ascii="仿宋" w:hAnsi="仿宋" w:eastAsia="仿宋" w:cs="Times New Roman"/>
          <w:szCs w:val="24"/>
          <w:highlight w:val="none"/>
          <w:lang w:eastAsia="zh-CN"/>
        </w:rPr>
        <w:t>疑似</w:t>
      </w:r>
      <w:r>
        <w:rPr>
          <w:rFonts w:hint="eastAsia" w:ascii="仿宋" w:hAnsi="仿宋" w:eastAsia="仿宋" w:cs="Times New Roman"/>
          <w:szCs w:val="24"/>
          <w:highlight w:val="none"/>
          <w:lang w:val="en-US" w:eastAsia="zh-CN"/>
        </w:rPr>
        <w:t>调整</w:t>
      </w:r>
      <w:r>
        <w:rPr>
          <w:rFonts w:hint="eastAsia" w:ascii="仿宋" w:hAnsi="仿宋" w:eastAsia="仿宋" w:cs="Times New Roman"/>
          <w:szCs w:val="24"/>
          <w:highlight w:val="none"/>
        </w:rPr>
        <w:t>”</w:t>
      </w:r>
      <w:r>
        <w:rPr>
          <w:rFonts w:hint="eastAsia" w:ascii="仿宋" w:hAnsi="仿宋" w:eastAsia="仿宋" w:cs="Times New Roman"/>
          <w:szCs w:val="24"/>
          <w:highlight w:val="none"/>
          <w:lang w:eastAsia="zh-CN"/>
        </w:rPr>
        <w:t>；</w:t>
      </w:r>
    </w:p>
    <w:p>
      <w:pPr>
        <w:numPr>
          <w:ilvl w:val="0"/>
          <w:numId w:val="36"/>
        </w:numPr>
        <w:tabs>
          <w:tab w:val="left" w:pos="312"/>
        </w:tabs>
        <w:adjustRightInd w:val="0"/>
        <w:snapToGrid w:val="0"/>
        <w:spacing w:line="240" w:lineRule="auto"/>
        <w:ind w:firstLine="480" w:firstLineChars="200"/>
        <w:rPr>
          <w:rFonts w:hint="default"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疑似未落实：对义务性规定、禁止性规定、时间、频率、次数等数字性条款未筛选到对应内规条款，“对比结果描述”为“疑似未落实”。</w:t>
      </w:r>
    </w:p>
    <w:p>
      <w:pPr>
        <w:numPr>
          <w:ilvl w:val="0"/>
          <w:numId w:val="36"/>
        </w:numPr>
        <w:tabs>
          <w:tab w:val="left" w:pos="312"/>
        </w:tabs>
        <w:adjustRightInd w:val="0"/>
        <w:snapToGrid w:val="0"/>
        <w:spacing w:line="240" w:lineRule="auto"/>
        <w:ind w:firstLine="480" w:firstLineChars="200"/>
        <w:rPr>
          <w:rFonts w:hint="default" w:ascii="仿宋" w:hAnsi="仿宋" w:eastAsia="仿宋" w:cs="Times New Roman"/>
          <w:szCs w:val="24"/>
          <w:highlight w:val="none"/>
          <w:lang w:val="en-US" w:eastAsia="zh-CN"/>
        </w:rPr>
      </w:pPr>
      <w:r>
        <w:rPr>
          <w:rFonts w:hint="default" w:ascii="仿宋" w:hAnsi="仿宋" w:eastAsia="仿宋" w:cs="Times New Roman"/>
          <w:szCs w:val="24"/>
          <w:highlight w:val="none"/>
          <w:lang w:val="en-US" w:eastAsia="zh-CN"/>
        </w:rPr>
        <w:t>关联度中等：识别语义匹配度40%以上，内外规之间有语义一致的动作或标签等</w:t>
      </w:r>
    </w:p>
    <w:p>
      <w:pPr>
        <w:numPr>
          <w:ilvl w:val="0"/>
          <w:numId w:val="36"/>
        </w:numPr>
        <w:tabs>
          <w:tab w:val="left" w:pos="312"/>
        </w:tabs>
        <w:adjustRightInd w:val="0"/>
        <w:snapToGrid w:val="0"/>
        <w:spacing w:line="240" w:lineRule="auto"/>
        <w:ind w:firstLine="480" w:firstLineChars="200"/>
        <w:rPr>
          <w:rFonts w:hint="default" w:ascii="仿宋" w:hAnsi="仿宋" w:eastAsia="仿宋" w:cs="Times New Roman"/>
          <w:szCs w:val="24"/>
          <w:highlight w:val="none"/>
          <w:lang w:val="en-US" w:eastAsia="zh-CN"/>
        </w:rPr>
      </w:pPr>
      <w:r>
        <w:rPr>
          <w:rFonts w:hint="default" w:ascii="仿宋" w:hAnsi="仿宋" w:eastAsia="仿宋" w:cs="Times New Roman"/>
          <w:szCs w:val="24"/>
          <w:highlight w:val="none"/>
          <w:lang w:val="en-US" w:eastAsia="zh-CN"/>
        </w:rPr>
        <w:t>未触发上述结果，同时也未找到相应对齐外规段落的，“对比结果描述”为“暂未匹配到关联外规条款”。</w:t>
      </w:r>
    </w:p>
    <w:p>
      <w:pPr>
        <w:numPr>
          <w:ilvl w:val="0"/>
          <w:numId w:val="34"/>
        </w:numPr>
        <w:adjustRightInd w:val="0"/>
        <w:snapToGrid w:val="0"/>
        <w:spacing w:line="240" w:lineRule="auto"/>
        <w:ind w:firstLine="480" w:firstLineChars="200"/>
        <w:rPr>
          <w:rFonts w:hint="eastAsia" w:ascii="仿宋" w:hAnsi="仿宋" w:eastAsia="仿宋" w:cs="Times New Roman"/>
          <w:color w:val="auto"/>
          <w:kern w:val="2"/>
          <w:sz w:val="24"/>
          <w:szCs w:val="24"/>
          <w:highlight w:val="none"/>
          <w:lang w:val="en-US" w:eastAsia="zh-CN" w:bidi="ar-SA"/>
        </w:rPr>
      </w:pPr>
      <w:r>
        <w:rPr>
          <w:rFonts w:hint="eastAsia" w:ascii="仿宋" w:hAnsi="仿宋" w:eastAsia="仿宋" w:cs="Times New Roman"/>
          <w:color w:val="auto"/>
          <w:kern w:val="2"/>
          <w:sz w:val="24"/>
          <w:szCs w:val="24"/>
          <w:highlight w:val="none"/>
          <w:lang w:val="en-US" w:eastAsia="zh-CN" w:bidi="ar-SA"/>
        </w:rPr>
        <w:t>内规对比外规、外规对比内规都要进行，交叉比对提升精准度，最后出具报告（详见2.3.2.5.3）。</w:t>
      </w:r>
    </w:p>
    <w:p>
      <w:pPr>
        <w:numPr>
          <w:ilvl w:val="0"/>
          <w:numId w:val="34"/>
        </w:numPr>
        <w:adjustRightInd w:val="0"/>
        <w:snapToGrid w:val="0"/>
        <w:spacing w:line="240" w:lineRule="auto"/>
        <w:ind w:firstLine="480" w:firstLineChars="200"/>
        <w:rPr>
          <w:rFonts w:hint="eastAsia" w:ascii="仿宋" w:hAnsi="仿宋" w:eastAsia="仿宋" w:cs="Times New Roman"/>
          <w:kern w:val="2"/>
          <w:sz w:val="24"/>
          <w:szCs w:val="24"/>
          <w:lang w:val="en-US" w:eastAsia="zh-CN" w:bidi="ar-SA"/>
        </w:rPr>
      </w:pPr>
      <w:r>
        <w:rPr>
          <w:rFonts w:hint="eastAsia" w:ascii="仿宋" w:hAnsi="仿宋" w:eastAsia="仿宋" w:cs="Times New Roman"/>
          <w:kern w:val="2"/>
          <w:sz w:val="24"/>
          <w:szCs w:val="24"/>
          <w:highlight w:val="none"/>
          <w:lang w:val="en-US" w:eastAsia="zh-CN" w:bidi="ar-SA"/>
        </w:rPr>
        <w:t>比对方式：文本比对、语</w:t>
      </w:r>
      <w:r>
        <w:rPr>
          <w:rFonts w:hint="eastAsia" w:ascii="仿宋" w:hAnsi="仿宋" w:eastAsia="仿宋" w:cs="Times New Roman"/>
          <w:kern w:val="2"/>
          <w:sz w:val="24"/>
          <w:szCs w:val="24"/>
          <w:lang w:val="en-US" w:eastAsia="zh-CN" w:bidi="ar-SA"/>
        </w:rPr>
        <w:t>义比对</w:t>
      </w:r>
      <w:r>
        <w:rPr>
          <w:rFonts w:hint="eastAsia" w:ascii="仿宋" w:hAnsi="仿宋" w:eastAsia="仿宋" w:cs="Times New Roman"/>
          <w:szCs w:val="24"/>
          <w:lang w:val="en-US" w:eastAsia="zh-CN"/>
        </w:rPr>
        <w:t>。</w:t>
      </w:r>
    </w:p>
    <w:p>
      <w:pPr>
        <w:numPr>
          <w:ilvl w:val="0"/>
          <w:numId w:val="34"/>
        </w:numPr>
        <w:adjustRightInd w:val="0"/>
        <w:snapToGrid w:val="0"/>
        <w:spacing w:line="240" w:lineRule="auto"/>
        <w:ind w:firstLine="480" w:firstLineChars="200"/>
        <w:rPr>
          <w:rFonts w:hint="eastAsia" w:ascii="仿宋" w:hAnsi="仿宋" w:eastAsia="仿宋" w:cs="Times New Roman"/>
          <w:kern w:val="2"/>
          <w:sz w:val="24"/>
          <w:szCs w:val="24"/>
          <w:lang w:val="en-US" w:eastAsia="zh-CN" w:bidi="ar-SA"/>
        </w:rPr>
      </w:pPr>
      <w:r>
        <w:rPr>
          <w:rFonts w:hint="eastAsia" w:ascii="仿宋" w:hAnsi="仿宋" w:eastAsia="仿宋" w:cs="Times New Roman"/>
          <w:szCs w:val="24"/>
          <w:lang w:val="en-US" w:eastAsia="zh-CN"/>
        </w:rPr>
        <w:t>比对时效：批量比对时间控制在5分钟左右。</w:t>
      </w:r>
    </w:p>
    <w:p>
      <w:pPr>
        <w:numPr>
          <w:ilvl w:val="0"/>
          <w:numId w:val="34"/>
        </w:numPr>
        <w:adjustRightInd w:val="0"/>
        <w:snapToGrid w:val="0"/>
        <w:spacing w:line="240" w:lineRule="auto"/>
        <w:ind w:firstLine="480" w:firstLineChars="200"/>
        <w:rPr>
          <w:rFonts w:hint="eastAsia" w:ascii="仿宋" w:hAnsi="仿宋" w:eastAsia="仿宋" w:cs="Times New Roman"/>
          <w:kern w:val="2"/>
          <w:sz w:val="24"/>
          <w:szCs w:val="24"/>
          <w:lang w:val="en-US" w:eastAsia="zh-CN" w:bidi="ar-SA"/>
        </w:rPr>
      </w:pPr>
      <w:r>
        <w:rPr>
          <w:rFonts w:hint="eastAsia" w:ascii="仿宋" w:hAnsi="仿宋" w:eastAsia="仿宋" w:cs="Times New Roman"/>
          <w:kern w:val="2"/>
          <w:sz w:val="24"/>
          <w:szCs w:val="24"/>
          <w:lang w:val="en-US" w:eastAsia="zh-CN" w:bidi="ar-SA"/>
        </w:rPr>
        <w:t>筛选列表改为复选框形式。</w:t>
      </w:r>
    </w:p>
    <w:p>
      <w:pPr>
        <w:numPr>
          <w:ilvl w:val="0"/>
          <w:numId w:val="34"/>
        </w:numPr>
        <w:adjustRightInd w:val="0"/>
        <w:snapToGrid w:val="0"/>
        <w:spacing w:line="240" w:lineRule="auto"/>
        <w:ind w:firstLine="480" w:firstLineChars="200"/>
        <w:rPr>
          <w:rFonts w:hint="eastAsia" w:ascii="仿宋" w:hAnsi="仿宋" w:eastAsia="仿宋" w:cs="Times New Roman"/>
          <w:kern w:val="2"/>
          <w:sz w:val="24"/>
          <w:szCs w:val="24"/>
          <w:lang w:val="en-US" w:eastAsia="zh-CN" w:bidi="ar-SA"/>
        </w:rPr>
      </w:pPr>
      <w:r>
        <w:rPr>
          <w:rFonts w:hint="eastAsia" w:ascii="仿宋" w:hAnsi="仿宋" w:eastAsia="仿宋" w:cs="Times New Roman"/>
          <w:kern w:val="2"/>
          <w:sz w:val="24"/>
          <w:szCs w:val="24"/>
          <w:lang w:val="en-US" w:eastAsia="zh-CN" w:bidi="ar-SA"/>
        </w:rPr>
        <w:t>左侧被检查文档区查询结果支持导出excel表，制度法规列表。</w:t>
      </w:r>
    </w:p>
    <w:p>
      <w:pPr>
        <w:numPr>
          <w:ilvl w:val="0"/>
          <w:numId w:val="34"/>
        </w:numPr>
        <w:adjustRightInd w:val="0"/>
        <w:snapToGrid w:val="0"/>
        <w:spacing w:line="240" w:lineRule="auto"/>
        <w:ind w:firstLine="480" w:firstLineChars="200"/>
        <w:rPr>
          <w:rFonts w:hint="eastAsia" w:ascii="仿宋" w:hAnsi="仿宋" w:eastAsia="仿宋" w:cs="Times New Roman"/>
          <w:kern w:val="2"/>
          <w:sz w:val="24"/>
          <w:szCs w:val="24"/>
          <w:lang w:val="en-US" w:eastAsia="zh-CN" w:bidi="ar-SA"/>
        </w:rPr>
      </w:pPr>
      <w:r>
        <w:rPr>
          <w:rFonts w:hint="eastAsia" w:ascii="仿宋" w:hAnsi="仿宋" w:eastAsia="仿宋" w:cs="Times New Roman"/>
          <w:kern w:val="2"/>
          <w:sz w:val="24"/>
          <w:szCs w:val="24"/>
          <w:lang w:val="en-US" w:eastAsia="zh-CN" w:bidi="ar-SA"/>
        </w:rPr>
        <w:t>奈凡增加标记，哪些法规是可用于批量体检。</w:t>
      </w:r>
    </w:p>
    <w:p>
      <w:pPr>
        <w:numPr>
          <w:ilvl w:val="0"/>
          <w:numId w:val="34"/>
        </w:numPr>
        <w:adjustRightInd w:val="0"/>
        <w:snapToGrid w:val="0"/>
        <w:spacing w:line="240" w:lineRule="auto"/>
        <w:ind w:firstLine="480" w:firstLineChars="200"/>
        <w:rPr>
          <w:rFonts w:hint="eastAsia" w:ascii="仿宋" w:hAnsi="仿宋" w:eastAsia="仿宋" w:cs="Times New Roman"/>
          <w:kern w:val="2"/>
          <w:sz w:val="24"/>
          <w:szCs w:val="24"/>
          <w:lang w:val="en-US" w:eastAsia="zh-CN" w:bidi="ar-SA"/>
        </w:rPr>
      </w:pPr>
      <w:r>
        <w:rPr>
          <w:rFonts w:hint="eastAsia" w:ascii="仿宋" w:hAnsi="仿宋" w:eastAsia="仿宋" w:cs="Times New Roman"/>
          <w:kern w:val="2"/>
          <w:sz w:val="24"/>
          <w:szCs w:val="24"/>
          <w:lang w:val="en-US" w:eastAsia="zh-CN" w:bidi="ar-SA"/>
        </w:rPr>
        <w:t>除了出具体检报告，也要有每一项被检查制度的对比结果Excel表（与法规对比功能一样），Excel表中左边为被检查的各项条款，也应做好条款段落对齐的精准度。</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cs="Times New Roman"/>
          <w:szCs w:val="24"/>
          <w:lang w:val="en-US" w:eastAsia="zh-CN"/>
        </w:rPr>
        <w:t>无</w:t>
      </w:r>
    </w:p>
    <w:p>
      <w:pPr>
        <w:pStyle w:val="67"/>
        <w:numPr>
          <w:ilvl w:val="3"/>
          <w:numId w:val="3"/>
        </w:numPr>
        <w:spacing w:line="240" w:lineRule="auto"/>
        <w:ind w:firstLineChars="0"/>
        <w:outlineLvl w:val="3"/>
        <w:rPr>
          <w:rFonts w:hint="eastAsia" w:ascii="仿宋" w:hAnsi="仿宋" w:eastAsia="仿宋" w:cs="仿宋"/>
          <w:szCs w:val="24"/>
          <w:highlight w:val="yellow"/>
        </w:rPr>
      </w:pPr>
      <w:r>
        <w:rPr>
          <w:rFonts w:hint="eastAsia" w:ascii="仿宋" w:hAnsi="仿宋" w:eastAsia="仿宋" w:cs="仿宋"/>
          <w:highlight w:val="yellow"/>
          <w:lang w:val="en-US" w:eastAsia="zh-CN"/>
        </w:rPr>
        <w:t>制度智能概览功能</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default" w:ascii="仿宋" w:hAnsi="仿宋" w:eastAsia="仿宋" w:cs="Times New Roman"/>
          <w:szCs w:val="24"/>
          <w:lang w:val="en-US" w:eastAsia="zh-CN"/>
        </w:rPr>
      </w:pPr>
      <w:r>
        <w:rPr>
          <w:rFonts w:hint="eastAsia" w:ascii="仿宋" w:hAnsi="仿宋" w:eastAsia="仿宋" w:cs="Times New Roman"/>
          <w:szCs w:val="24"/>
          <w:lang w:val="en-US" w:eastAsia="zh-CN"/>
        </w:rPr>
        <w:t>与大模型合规场景融合，合规规则库和合规图谱系统，新增制度智能概览功能。制度智能概览可快速完成条款解析，完成高亮打标，并根据制度核心业务标签关联相应的制度法规，根据制度层级关系关联上下位内外制度，同时根据关联的制度法规和上下位制度清晰展示新规的制度沿革情况。充分对接合规风险点库，将识别分析的风险点与制度的关联关系向风险点库输出。</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numPr>
          <w:ilvl w:val="0"/>
          <w:numId w:val="0"/>
        </w:numPr>
        <w:adjustRightInd w:val="0"/>
        <w:snapToGrid w:val="0"/>
        <w:spacing w:line="240" w:lineRule="auto"/>
        <w:ind w:firstLine="0" w:firstLineChars="0"/>
        <w:jc w:val="center"/>
      </w:pPr>
      <w:r>
        <w:drawing>
          <wp:inline distT="0" distB="0" distL="114300" distR="114300">
            <wp:extent cx="4991100" cy="1698625"/>
            <wp:effectExtent l="0" t="0" r="0" b="0"/>
            <wp:docPr id="49"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52"/>
                    <pic:cNvPicPr>
                      <a:picLocks noChangeAspect="1"/>
                    </pic:cNvPicPr>
                  </pic:nvPicPr>
                  <pic:blipFill>
                    <a:blip r:embed="rId65"/>
                    <a:stretch>
                      <a:fillRect/>
                    </a:stretch>
                  </pic:blipFill>
                  <pic:spPr>
                    <a:xfrm>
                      <a:off x="0" y="0"/>
                      <a:ext cx="4991100" cy="1698625"/>
                    </a:xfrm>
                    <a:prstGeom prst="rect">
                      <a:avLst/>
                    </a:prstGeom>
                    <a:noFill/>
                    <a:ln>
                      <a:noFill/>
                    </a:ln>
                  </pic:spPr>
                </pic:pic>
              </a:graphicData>
            </a:graphic>
          </wp:inline>
        </w:drawing>
      </w:r>
    </w:p>
    <w:p>
      <w:pPr>
        <w:numPr>
          <w:ilvl w:val="0"/>
          <w:numId w:val="0"/>
        </w:numPr>
        <w:adjustRightInd w:val="0"/>
        <w:snapToGrid w:val="0"/>
        <w:spacing w:line="240" w:lineRule="auto"/>
        <w:ind w:firstLine="0" w:firstLineChars="0"/>
        <w:jc w:val="center"/>
      </w:pPr>
    </w:p>
    <w:p>
      <w:pPr>
        <w:numPr>
          <w:ilvl w:val="0"/>
          <w:numId w:val="0"/>
        </w:numPr>
        <w:adjustRightInd w:val="0"/>
        <w:snapToGrid w:val="0"/>
        <w:spacing w:line="240" w:lineRule="auto"/>
        <w:ind w:firstLine="0" w:firstLineChars="0"/>
        <w:jc w:val="center"/>
      </w:pPr>
      <w:r>
        <w:drawing>
          <wp:inline distT="0" distB="0" distL="114300" distR="114300">
            <wp:extent cx="4997450" cy="1745615"/>
            <wp:effectExtent l="0" t="0" r="0" b="0"/>
            <wp:docPr id="50"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3"/>
                    <pic:cNvPicPr>
                      <a:picLocks noChangeAspect="1"/>
                    </pic:cNvPicPr>
                  </pic:nvPicPr>
                  <pic:blipFill>
                    <a:blip r:embed="rId66"/>
                    <a:stretch>
                      <a:fillRect/>
                    </a:stretch>
                  </pic:blipFill>
                  <pic:spPr>
                    <a:xfrm>
                      <a:off x="0" y="0"/>
                      <a:ext cx="4997450" cy="1745615"/>
                    </a:xfrm>
                    <a:prstGeom prst="rect">
                      <a:avLst/>
                    </a:prstGeom>
                    <a:noFill/>
                    <a:ln>
                      <a:noFill/>
                    </a:ln>
                  </pic:spPr>
                </pic:pic>
              </a:graphicData>
            </a:graphic>
          </wp:inline>
        </w:drawing>
      </w:r>
    </w:p>
    <w:p>
      <w:pPr>
        <w:numPr>
          <w:ilvl w:val="0"/>
          <w:numId w:val="37"/>
        </w:numPr>
        <w:adjustRightInd w:val="0"/>
        <w:snapToGrid w:val="0"/>
        <w:spacing w:line="240" w:lineRule="auto"/>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合规规则库和合规图谱系统，选择“智能查询”，输入关键字点击查询；</w:t>
      </w:r>
    </w:p>
    <w:p>
      <w:pPr>
        <w:numPr>
          <w:ilvl w:val="0"/>
          <w:numId w:val="37"/>
        </w:numPr>
        <w:adjustRightInd w:val="0"/>
        <w:snapToGrid w:val="0"/>
        <w:spacing w:line="240" w:lineRule="auto"/>
        <w:ind w:firstLine="480" w:firstLineChars="200"/>
        <w:rPr>
          <w:rFonts w:hint="default" w:ascii="仿宋" w:hAnsi="仿宋" w:eastAsia="仿宋" w:cs="Times New Roman"/>
          <w:szCs w:val="24"/>
          <w:lang w:val="en-US" w:eastAsia="zh-CN"/>
        </w:rPr>
      </w:pPr>
      <w:r>
        <w:rPr>
          <w:rFonts w:hint="eastAsia" w:ascii="仿宋" w:hAnsi="仿宋" w:eastAsia="仿宋" w:cs="Times New Roman"/>
          <w:szCs w:val="24"/>
          <w:lang w:val="en-US" w:eastAsia="zh-CN"/>
        </w:rPr>
        <w:t>在制度正文页面加入“智能概览”按钮，点击后，开始智能分析制度，完成条款解析，展示高亮标记；识别关联外规、上下位内规、其他关联内规。</w:t>
      </w:r>
    </w:p>
    <w:p>
      <w:pPr>
        <w:numPr>
          <w:ilvl w:val="0"/>
          <w:numId w:val="37"/>
        </w:numPr>
        <w:adjustRightInd w:val="0"/>
        <w:snapToGrid w:val="0"/>
        <w:spacing w:line="240" w:lineRule="auto"/>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若外规，点击“智能概览”，则右侧展示“关联信息及附件”“关联制度”要素，并在“关联制度”项下展示“关联外规联想”。</w:t>
      </w:r>
    </w:p>
    <w:p>
      <w:pPr>
        <w:numPr>
          <w:ilvl w:val="0"/>
          <w:numId w:val="37"/>
        </w:numPr>
        <w:adjustRightInd w:val="0"/>
        <w:snapToGrid w:val="0"/>
        <w:spacing w:line="240" w:lineRule="auto"/>
        <w:ind w:firstLine="480" w:firstLineChars="200"/>
        <w:rPr>
          <w:rFonts w:hint="default" w:ascii="仿宋" w:hAnsi="仿宋" w:eastAsia="仿宋" w:cs="Times New Roman"/>
          <w:szCs w:val="24"/>
          <w:lang w:val="en-US" w:eastAsia="zh-CN"/>
        </w:rPr>
      </w:pPr>
      <w:r>
        <w:rPr>
          <w:rFonts w:hint="eastAsia" w:ascii="仿宋" w:hAnsi="仿宋" w:eastAsia="仿宋" w:cs="Times New Roman"/>
          <w:szCs w:val="24"/>
          <w:lang w:val="en-US" w:eastAsia="zh-CN"/>
        </w:rPr>
        <w:t>若是内规，点击“智能概览”，则右侧展示“关联信息及附件”“关联制度”要素，并在“关联制度”项下展示“上位制度”“下位制度”“其他关联内规联想”。</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38"/>
        </w:numPr>
        <w:adjustRightInd w:val="0"/>
        <w:snapToGrid w:val="0"/>
        <w:spacing w:line="240" w:lineRule="auto"/>
        <w:ind w:firstLine="480" w:firstLineChars="200"/>
        <w:rPr>
          <w:rFonts w:hint="eastAsia" w:ascii="仿宋" w:hAnsi="仿宋" w:eastAsia="仿宋" w:cs="仿宋"/>
          <w:szCs w:val="24"/>
          <w:lang w:val="en-US" w:eastAsia="zh-CN"/>
        </w:rPr>
      </w:pPr>
      <w:r>
        <w:rPr>
          <w:rFonts w:hint="eastAsia" w:ascii="仿宋" w:hAnsi="仿宋" w:eastAsia="仿宋" w:cs="仿宋"/>
          <w:szCs w:val="24"/>
          <w:lang w:val="en-US" w:eastAsia="zh-CN"/>
        </w:rPr>
        <w:t>条款解析：</w:t>
      </w:r>
    </w:p>
    <w:p>
      <w:pPr>
        <w:numPr>
          <w:ilvl w:val="0"/>
          <w:numId w:val="0"/>
        </w:numPr>
        <w:adjustRightInd w:val="0"/>
        <w:snapToGrid w:val="0"/>
        <w:spacing w:line="240" w:lineRule="auto"/>
        <w:ind w:firstLine="480" w:firstLineChars="200"/>
        <w:rPr>
          <w:rFonts w:hint="eastAsia" w:ascii="仿宋" w:hAnsi="仿宋" w:eastAsia="仿宋" w:cs="仿宋"/>
          <w:szCs w:val="24"/>
          <w:lang w:val="en-US" w:eastAsia="zh-CN"/>
        </w:rPr>
      </w:pPr>
      <w:r>
        <w:rPr>
          <w:rFonts w:hint="eastAsia" w:ascii="仿宋" w:hAnsi="仿宋" w:eastAsia="仿宋" w:cs="仿宋"/>
          <w:szCs w:val="24"/>
          <w:lang w:val="en-US" w:eastAsia="zh-CN"/>
        </w:rPr>
        <w:t>（1）含有“禁止性规定、义务性规定”标签</w:t>
      </w:r>
      <w:r>
        <w:rPr>
          <w:rFonts w:hint="eastAsia" w:ascii="仿宋" w:hAnsi="仿宋" w:eastAsia="仿宋" w:cs="仿宋"/>
          <w:strike w:val="0"/>
          <w:szCs w:val="24"/>
          <w:lang w:val="en-US" w:eastAsia="zh-CN"/>
        </w:rPr>
        <w:t>的条款</w:t>
      </w:r>
      <w:r>
        <w:rPr>
          <w:rFonts w:hint="eastAsia" w:ascii="仿宋" w:hAnsi="仿宋" w:eastAsia="仿宋" w:cs="仿宋"/>
          <w:szCs w:val="24"/>
          <w:lang w:val="en-US" w:eastAsia="zh-CN"/>
        </w:rPr>
        <w:t>特殊标记（特殊标记可以是高亮、划线等形式）。</w:t>
      </w:r>
    </w:p>
    <w:p>
      <w:pPr>
        <w:numPr>
          <w:ilvl w:val="0"/>
          <w:numId w:val="0"/>
        </w:numPr>
        <w:adjustRightInd w:val="0"/>
        <w:snapToGrid w:val="0"/>
        <w:spacing w:line="240" w:lineRule="auto"/>
        <w:ind w:firstLine="480" w:firstLineChars="200"/>
        <w:rPr>
          <w:rFonts w:hint="eastAsia" w:ascii="仿宋" w:hAnsi="仿宋" w:eastAsia="仿宋" w:cs="仿宋"/>
          <w:szCs w:val="24"/>
          <w:lang w:eastAsia="zh-CN"/>
        </w:rPr>
      </w:pPr>
      <w:r>
        <w:rPr>
          <w:rFonts w:hint="eastAsia" w:ascii="仿宋" w:hAnsi="仿宋" w:eastAsia="仿宋" w:cs="仿宋"/>
          <w:strike w:val="0"/>
          <w:szCs w:val="24"/>
          <w:lang w:val="en-US" w:eastAsia="zh-CN"/>
        </w:rPr>
        <w:t>（2）含有“操作要求”中“</w:t>
      </w:r>
      <w:r>
        <w:rPr>
          <w:rFonts w:hint="eastAsia" w:ascii="仿宋" w:hAnsi="仿宋" w:eastAsia="仿宋" w:cs="仿宋"/>
          <w:szCs w:val="24"/>
          <w:lang w:val="en-US" w:eastAsia="zh-CN"/>
        </w:rPr>
        <w:t>风险控制措施”标签以及“风险点”标签的条款特殊标记，将奈凡提供的风险等级一并分类标注。关联内外规：根据核心业务标签识别，同内规比对、外规比对关联方法。</w:t>
      </w:r>
    </w:p>
    <w:p>
      <w:pPr>
        <w:numPr>
          <w:ilvl w:val="0"/>
          <w:numId w:val="38"/>
        </w:numPr>
        <w:adjustRightInd w:val="0"/>
        <w:snapToGrid w:val="0"/>
        <w:spacing w:line="240" w:lineRule="auto"/>
        <w:ind w:firstLine="480" w:firstLineChars="200"/>
        <w:rPr>
          <w:rFonts w:hint="eastAsia" w:ascii="仿宋" w:hAnsi="仿宋" w:eastAsia="仿宋" w:cs="仿宋"/>
          <w:szCs w:val="24"/>
          <w:lang w:eastAsia="zh-CN"/>
        </w:rPr>
      </w:pPr>
      <w:r>
        <w:rPr>
          <w:rFonts w:hint="eastAsia" w:ascii="仿宋" w:hAnsi="仿宋" w:eastAsia="仿宋" w:cs="仿宋"/>
          <w:szCs w:val="24"/>
          <w:lang w:val="en-US" w:eastAsia="zh-CN"/>
        </w:rPr>
        <w:t>上下位内外规：根据制度层级关系识别。</w:t>
      </w:r>
    </w:p>
    <w:p>
      <w:pPr>
        <w:numPr>
          <w:ilvl w:val="0"/>
          <w:numId w:val="38"/>
        </w:numPr>
        <w:adjustRightInd w:val="0"/>
        <w:snapToGrid w:val="0"/>
        <w:spacing w:line="240" w:lineRule="auto"/>
        <w:ind w:firstLine="480" w:firstLineChars="200"/>
        <w:rPr>
          <w:rFonts w:hint="eastAsia" w:ascii="仿宋" w:hAnsi="仿宋" w:eastAsia="仿宋" w:cs="仿宋"/>
          <w:szCs w:val="24"/>
          <w:lang w:eastAsia="zh-CN"/>
        </w:rPr>
      </w:pPr>
      <w:r>
        <w:rPr>
          <w:rFonts w:hint="eastAsia" w:ascii="仿宋" w:hAnsi="仿宋" w:eastAsia="仿宋" w:cs="仿宋"/>
          <w:szCs w:val="24"/>
          <w:lang w:val="en-US" w:eastAsia="zh-CN"/>
        </w:rPr>
        <w:t>在右侧展示的制度设置链接跳转到相应制度中。</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cs="Times New Roman"/>
          <w:szCs w:val="24"/>
          <w:lang w:val="en-US" w:eastAsia="zh-CN"/>
        </w:rPr>
        <w:t>无</w:t>
      </w:r>
    </w:p>
    <w:p>
      <w:pPr>
        <w:numPr>
          <w:ilvl w:val="0"/>
          <w:numId w:val="0"/>
        </w:numPr>
        <w:adjustRightInd w:val="0"/>
        <w:snapToGrid w:val="0"/>
        <w:spacing w:line="240" w:lineRule="auto"/>
        <w:ind w:firstLine="0" w:firstLineChars="0"/>
        <w:rPr>
          <w:rFonts w:hint="eastAsia" w:ascii="仿宋" w:hAnsi="仿宋" w:eastAsia="仿宋" w:cs="仿宋"/>
          <w:szCs w:val="24"/>
          <w:lang w:eastAsia="zh-CN"/>
        </w:rPr>
      </w:pPr>
    </w:p>
    <w:p>
      <w:pPr>
        <w:pStyle w:val="67"/>
        <w:numPr>
          <w:ilvl w:val="3"/>
          <w:numId w:val="3"/>
        </w:numPr>
        <w:spacing w:line="240" w:lineRule="auto"/>
        <w:ind w:firstLineChars="0"/>
        <w:outlineLvl w:val="3"/>
        <w:rPr>
          <w:rFonts w:hint="eastAsia" w:ascii="仿宋" w:hAnsi="仿宋" w:eastAsia="仿宋" w:cs="仿宋"/>
          <w:szCs w:val="24"/>
          <w:highlight w:val="yellow"/>
        </w:rPr>
      </w:pPr>
      <w:r>
        <w:rPr>
          <w:rFonts w:hint="eastAsia" w:ascii="仿宋" w:hAnsi="仿宋" w:eastAsia="仿宋" w:cs="仿宋"/>
          <w:highlight w:val="yellow"/>
        </w:rPr>
        <w:t>自动标注模型优化</w:t>
      </w:r>
    </w:p>
    <w:p>
      <w:pPr>
        <w:pStyle w:val="67"/>
        <w:numPr>
          <w:ilvl w:val="4"/>
          <w:numId w:val="3"/>
        </w:numPr>
        <w:spacing w:line="240" w:lineRule="auto"/>
        <w:ind w:firstLineChars="0"/>
        <w:outlineLvl w:val="4"/>
        <w:rPr>
          <w:rFonts w:hint="eastAsia" w:ascii="仿宋" w:hAnsi="仿宋" w:eastAsia="仿宋" w:cs="黑体"/>
          <w:szCs w:val="24"/>
          <w:highlight w:val="none"/>
        </w:rPr>
      </w:pPr>
      <w:r>
        <w:rPr>
          <w:rFonts w:hint="eastAsia" w:ascii="仿宋" w:hAnsi="仿宋" w:eastAsia="仿宋" w:cs="黑体"/>
          <w:szCs w:val="24"/>
          <w:highlight w:val="none"/>
        </w:rPr>
        <w:t>功能描述</w:t>
      </w:r>
    </w:p>
    <w:p>
      <w:pPr>
        <w:adjustRightInd w:val="0"/>
        <w:snapToGrid w:val="0"/>
        <w:spacing w:line="240" w:lineRule="auto"/>
        <w:ind w:firstLine="480" w:firstLineChars="200"/>
        <w:rPr>
          <w:rFonts w:hint="default" w:ascii="仿宋" w:hAnsi="仿宋" w:eastAsia="仿宋" w:cs="仿宋"/>
          <w:szCs w:val="24"/>
          <w:highlight w:val="none"/>
          <w:lang w:val="en-US" w:eastAsia="zh-CN"/>
        </w:rPr>
      </w:pPr>
      <w:r>
        <w:rPr>
          <w:rFonts w:hint="eastAsia" w:ascii="仿宋" w:hAnsi="仿宋" w:eastAsia="仿宋" w:cs="仿宋"/>
          <w:szCs w:val="24"/>
          <w:highlight w:val="none"/>
          <w:lang w:val="en-US" w:eastAsia="zh-CN"/>
        </w:rPr>
        <w:t>合规规则库和合规图谱系统一期上线投产3571个标签，截至目前，标签数量增长到3608个。但新增标签没有纳入模型，将新增标签进行模型补充，通过训练后实现新标签自动标注，是本期优化的重点，同步需奈凡定期优化标签结构与标签条目，并补充风险点标签的频度、影响程度及风险等级等要素</w:t>
      </w:r>
      <w:ins w:id="0" w:author="左小姐" w:date="2024-02-06T15:31:00Z">
        <w:r>
          <w:rPr>
            <w:rFonts w:hint="eastAsia" w:ascii="仿宋" w:hAnsi="仿宋" w:eastAsia="仿宋" w:cs="仿宋"/>
            <w:szCs w:val="24"/>
            <w:highlight w:val="none"/>
            <w:lang w:val="en-US" w:eastAsia="zh-CN"/>
          </w:rPr>
          <w:t>。</w:t>
        </w:r>
      </w:ins>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63"/>
        <w:numPr>
          <w:ilvl w:val="0"/>
          <w:numId w:val="39"/>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合规规则库和合规图谱系统，标签维护功能。</w:t>
      </w:r>
    </w:p>
    <w:p>
      <w:pPr>
        <w:pStyle w:val="63"/>
        <w:numPr>
          <w:ilvl w:val="0"/>
          <w:numId w:val="39"/>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选择新建标签功能，填写标签基本信息，保存。</w:t>
      </w:r>
    </w:p>
    <w:p>
      <w:pPr>
        <w:pStyle w:val="63"/>
        <w:numPr>
          <w:ilvl w:val="0"/>
          <w:numId w:val="39"/>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新增标签成功。</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adjustRightInd w:val="0"/>
        <w:snapToGrid w:val="0"/>
        <w:spacing w:line="240" w:lineRule="auto"/>
        <w:ind w:firstLine="480" w:firstLineChars="200"/>
        <w:rPr>
          <w:rFonts w:hint="eastAsia" w:ascii="仿宋" w:hAnsi="仿宋" w:eastAsia="仿宋" w:cs="仿宋"/>
          <w:szCs w:val="24"/>
          <w:highlight w:val="none"/>
          <w:lang w:val="en-US" w:eastAsia="zh-CN"/>
        </w:rPr>
      </w:pPr>
      <w:r>
        <w:rPr>
          <w:rFonts w:hint="eastAsia" w:ascii="仿宋" w:hAnsi="仿宋" w:eastAsia="仿宋" w:cs="仿宋"/>
          <w:szCs w:val="24"/>
          <w:highlight w:val="none"/>
          <w:lang w:val="en-US" w:eastAsia="zh-CN"/>
        </w:rPr>
        <w:t>1.系统定期统计新增标签，将新增标签纳入训练模型，重新训练模型。</w:t>
      </w:r>
    </w:p>
    <w:p>
      <w:pPr>
        <w:adjustRightInd w:val="0"/>
        <w:snapToGrid w:val="0"/>
        <w:spacing w:line="240" w:lineRule="auto"/>
        <w:ind w:firstLine="480" w:firstLineChars="200"/>
        <w:rPr>
          <w:rFonts w:hint="default" w:ascii="仿宋" w:hAnsi="仿宋" w:eastAsia="仿宋" w:cs="仿宋"/>
          <w:szCs w:val="24"/>
          <w:highlight w:val="none"/>
          <w:lang w:val="en-US" w:eastAsia="zh-CN"/>
        </w:rPr>
      </w:pPr>
      <w:r>
        <w:rPr>
          <w:rFonts w:hint="eastAsia" w:ascii="仿宋" w:hAnsi="仿宋" w:eastAsia="仿宋" w:cs="仿宋"/>
          <w:szCs w:val="24"/>
          <w:highlight w:val="none"/>
          <w:lang w:val="en-US" w:eastAsia="zh-CN"/>
        </w:rPr>
        <w:t>2.重新训练后的标签可实现自动标注。</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cs="Times New Roman"/>
          <w:szCs w:val="24"/>
          <w:lang w:val="en-US" w:eastAsia="zh-CN"/>
        </w:rPr>
        <w:t>无</w:t>
      </w:r>
    </w:p>
    <w:p>
      <w:pPr>
        <w:pStyle w:val="67"/>
        <w:numPr>
          <w:ilvl w:val="3"/>
          <w:numId w:val="3"/>
        </w:numPr>
        <w:spacing w:line="240" w:lineRule="auto"/>
        <w:ind w:firstLineChars="0"/>
        <w:outlineLvl w:val="3"/>
        <w:rPr>
          <w:rFonts w:hint="eastAsia" w:ascii="仿宋" w:hAnsi="仿宋" w:eastAsia="仿宋" w:cs="仿宋"/>
          <w:szCs w:val="24"/>
          <w:highlight w:val="yellow"/>
        </w:rPr>
      </w:pPr>
      <w:r>
        <w:rPr>
          <w:rFonts w:hint="eastAsia" w:ascii="仿宋" w:hAnsi="仿宋" w:eastAsia="仿宋" w:cs="仿宋"/>
          <w:highlight w:val="yellow"/>
          <w:lang w:val="en-US" w:eastAsia="zh-CN"/>
        </w:rPr>
        <w:t>智能查询</w:t>
      </w:r>
      <w:r>
        <w:rPr>
          <w:rFonts w:hint="eastAsia" w:ascii="仿宋" w:hAnsi="仿宋" w:eastAsia="仿宋" w:cs="仿宋"/>
          <w:highlight w:val="yellow"/>
        </w:rPr>
        <w:t>优化</w:t>
      </w:r>
    </w:p>
    <w:p>
      <w:pPr>
        <w:pStyle w:val="67"/>
        <w:numPr>
          <w:ilvl w:val="4"/>
          <w:numId w:val="3"/>
        </w:numPr>
        <w:spacing w:line="240" w:lineRule="auto"/>
        <w:ind w:firstLineChars="0"/>
        <w:outlineLvl w:val="4"/>
        <w:rPr>
          <w:rFonts w:hint="eastAsia" w:ascii="仿宋" w:hAnsi="仿宋" w:eastAsia="仿宋" w:cs="黑体"/>
          <w:szCs w:val="24"/>
          <w:highlight w:val="none"/>
        </w:rPr>
      </w:pPr>
      <w:r>
        <w:rPr>
          <w:rFonts w:hint="eastAsia" w:ascii="仿宋" w:hAnsi="仿宋" w:eastAsia="仿宋" w:cs="黑体"/>
          <w:szCs w:val="24"/>
          <w:highlight w:val="none"/>
        </w:rPr>
        <w:t>功能描述</w:t>
      </w:r>
    </w:p>
    <w:p>
      <w:pPr>
        <w:adjustRightInd w:val="0"/>
        <w:snapToGrid w:val="0"/>
        <w:spacing w:line="240" w:lineRule="auto"/>
        <w:ind w:firstLine="480" w:firstLineChars="200"/>
        <w:rPr>
          <w:rFonts w:hint="default" w:ascii="仿宋" w:hAnsi="仿宋" w:eastAsia="仿宋" w:cs="仿宋"/>
          <w:szCs w:val="24"/>
          <w:highlight w:val="none"/>
          <w:lang w:val="en-US" w:eastAsia="zh-CN"/>
        </w:rPr>
      </w:pPr>
      <w:r>
        <w:rPr>
          <w:rFonts w:hint="eastAsia" w:ascii="仿宋" w:hAnsi="仿宋" w:eastAsia="仿宋" w:cs="仿宋"/>
          <w:szCs w:val="24"/>
          <w:highlight w:val="none"/>
          <w:lang w:val="en-US" w:eastAsia="zh-CN"/>
        </w:rPr>
        <w:t>对合规规则库和合规图谱系统智能查询功能进行优化，提高智能查询的准确性。搜索界面支持外规、内规左右分栏展示，同步智能展示外规体系；并智能进行集团化适用分析，在监管规定栏标注适用总分行、华夏理财、华夏金租、村镇银行等，形成体系化。</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63"/>
        <w:numPr>
          <w:ilvl w:val="0"/>
          <w:numId w:val="4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合规规则库和合规图谱系统，智能查询功能。</w:t>
      </w:r>
    </w:p>
    <w:p>
      <w:pPr>
        <w:pStyle w:val="63"/>
        <w:numPr>
          <w:ilvl w:val="0"/>
          <w:numId w:val="4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输入关键词，点击查询。</w:t>
      </w:r>
    </w:p>
    <w:p>
      <w:pPr>
        <w:pStyle w:val="63"/>
        <w:numPr>
          <w:ilvl w:val="0"/>
          <w:numId w:val="4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页面展示查询结果列表。</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41"/>
        </w:numPr>
        <w:adjustRightInd w:val="0"/>
        <w:snapToGrid w:val="0"/>
        <w:spacing w:line="240" w:lineRule="auto"/>
        <w:ind w:firstLine="480" w:firstLineChars="200"/>
        <w:rPr>
          <w:rFonts w:hint="eastAsia" w:ascii="仿宋" w:hAnsi="仿宋" w:eastAsia="仿宋" w:cs="仿宋"/>
          <w:szCs w:val="24"/>
          <w:highlight w:val="none"/>
          <w:lang w:val="en-US" w:eastAsia="zh-CN"/>
        </w:rPr>
      </w:pPr>
      <w:r>
        <w:rPr>
          <w:rFonts w:hint="eastAsia" w:ascii="仿宋" w:hAnsi="仿宋" w:eastAsia="仿宋" w:cs="仿宋"/>
          <w:szCs w:val="24"/>
          <w:highlight w:val="none"/>
          <w:lang w:val="en-US" w:eastAsia="zh-CN"/>
        </w:rPr>
        <w:t>首先按照关键词整体进行搜索，其次如果关键词可拆分，再按照拆分后关键词进行搜索；</w:t>
      </w:r>
    </w:p>
    <w:p>
      <w:pPr>
        <w:numPr>
          <w:ilvl w:val="0"/>
          <w:numId w:val="41"/>
        </w:numPr>
        <w:adjustRightInd w:val="0"/>
        <w:snapToGrid w:val="0"/>
        <w:spacing w:line="240" w:lineRule="auto"/>
        <w:ind w:firstLine="480" w:firstLineChars="200"/>
        <w:rPr>
          <w:rFonts w:hint="default" w:ascii="仿宋" w:hAnsi="仿宋" w:eastAsia="仿宋" w:cs="仿宋"/>
          <w:szCs w:val="24"/>
          <w:highlight w:val="none"/>
          <w:lang w:val="en-US" w:eastAsia="zh-CN"/>
        </w:rPr>
      </w:pPr>
      <w:r>
        <w:rPr>
          <w:rFonts w:hint="eastAsia" w:ascii="仿宋" w:hAnsi="仿宋" w:eastAsia="仿宋" w:cs="仿宋"/>
          <w:szCs w:val="24"/>
          <w:highlight w:val="none"/>
          <w:lang w:val="en-US" w:eastAsia="zh-CN"/>
        </w:rPr>
        <w:t>默认排序结果：对于制度标题包含关键词的优先靠前展示；触发关键词整体次的，优先靠前展示，触发经拆分的关键词靠后展示。同时根据关键词触发数量多少先后排序。默认为外规、内规同时分栏展示：</w:t>
      </w:r>
    </w:p>
    <w:p>
      <w:pPr>
        <w:numPr>
          <w:ilvl w:val="0"/>
          <w:numId w:val="0"/>
        </w:numPr>
        <w:adjustRightInd w:val="0"/>
        <w:snapToGrid w:val="0"/>
        <w:spacing w:line="240" w:lineRule="auto"/>
        <w:rPr>
          <w:rFonts w:hint="default" w:ascii="仿宋" w:hAnsi="仿宋" w:eastAsia="仿宋" w:cs="仿宋"/>
          <w:szCs w:val="24"/>
          <w:highlight w:val="none"/>
          <w:lang w:val="en-US" w:eastAsia="zh-CN"/>
        </w:rPr>
      </w:pPr>
      <w:r>
        <w:rPr>
          <w:rFonts w:hint="eastAsia" w:ascii="仿宋" w:hAnsi="仿宋" w:eastAsia="仿宋" w:cs="仿宋"/>
          <w:szCs w:val="24"/>
          <w:highlight w:val="none"/>
          <w:lang w:val="en-US" w:eastAsia="zh-CN"/>
        </w:rPr>
        <w:t>（1）外规在左侧：颁布机构与银行相关的优先靠前展示（</w:t>
      </w:r>
      <w:r>
        <w:rPr>
          <w:rFonts w:hint="eastAsia" w:ascii="仿宋" w:hAnsi="仿宋" w:eastAsia="仿宋" w:cs="仿宋"/>
          <w:b/>
          <w:bCs/>
          <w:szCs w:val="24"/>
          <w:highlight w:val="none"/>
          <w:lang w:val="en-US" w:eastAsia="zh-CN"/>
        </w:rPr>
        <w:t>仅</w:t>
      </w:r>
      <w:r>
        <w:rPr>
          <w:rFonts w:hint="eastAsia" w:ascii="仿宋" w:hAnsi="仿宋" w:eastAsia="仿宋" w:cs="仿宋"/>
          <w:szCs w:val="24"/>
          <w:highlight w:val="none"/>
          <w:lang w:val="en-US" w:eastAsia="zh-CN"/>
        </w:rPr>
        <w:t>涉及保险机构等非银行机构的往后放），显示查询结果总数，智能分析适用情况并标注。</w:t>
      </w:r>
    </w:p>
    <w:p>
      <w:pPr>
        <w:numPr>
          <w:ilvl w:val="0"/>
          <w:numId w:val="0"/>
        </w:numPr>
        <w:adjustRightInd w:val="0"/>
        <w:snapToGrid w:val="0"/>
        <w:spacing w:line="240" w:lineRule="auto"/>
        <w:rPr>
          <w:rFonts w:hint="default" w:ascii="仿宋" w:hAnsi="仿宋" w:eastAsia="仿宋" w:cs="仿宋"/>
          <w:szCs w:val="24"/>
          <w:highlight w:val="none"/>
          <w:lang w:val="en-US" w:eastAsia="zh-CN"/>
        </w:rPr>
      </w:pPr>
      <w:r>
        <w:rPr>
          <w:rFonts w:hint="eastAsia" w:ascii="仿宋" w:hAnsi="仿宋" w:eastAsia="仿宋" w:cs="仿宋"/>
          <w:szCs w:val="24"/>
          <w:highlight w:val="none"/>
          <w:lang w:val="en-US" w:eastAsia="zh-CN"/>
        </w:rPr>
        <w:t>（2）内规在右侧：排序按照总行、附属机构、分行分层展示：标注标识（总行、华夏金租、华夏理财、分行），可折叠展示，显示查询总数。</w:t>
      </w:r>
    </w:p>
    <w:p>
      <w:pPr>
        <w:numPr>
          <w:ilvl w:val="0"/>
          <w:numId w:val="41"/>
        </w:numPr>
        <w:adjustRightInd w:val="0"/>
        <w:snapToGrid w:val="0"/>
        <w:spacing w:line="240" w:lineRule="auto"/>
        <w:ind w:firstLine="480" w:firstLineChars="200"/>
        <w:rPr>
          <w:rFonts w:hint="default" w:ascii="仿宋" w:hAnsi="仿宋" w:eastAsia="仿宋" w:cs="仿宋"/>
          <w:szCs w:val="24"/>
          <w:highlight w:val="none"/>
          <w:lang w:val="en-US" w:eastAsia="zh-CN"/>
        </w:rPr>
      </w:pPr>
      <w:r>
        <w:rPr>
          <w:rFonts w:hint="eastAsia" w:ascii="仿宋" w:hAnsi="仿宋" w:eastAsia="仿宋" w:cs="仿宋"/>
          <w:szCs w:val="24"/>
          <w:highlight w:val="none"/>
          <w:lang w:val="en-US" w:eastAsia="zh-CN"/>
        </w:rPr>
        <w:t>增加导出外规、内规列表功能，列表内容含制度名称、文号、发布机构、印发日期。</w:t>
      </w:r>
    </w:p>
    <w:p>
      <w:pPr>
        <w:numPr>
          <w:ilvl w:val="0"/>
          <w:numId w:val="0"/>
        </w:numPr>
        <w:adjustRightInd w:val="0"/>
        <w:snapToGrid w:val="0"/>
        <w:spacing w:line="240" w:lineRule="auto"/>
        <w:ind w:firstLine="0" w:firstLineChars="0"/>
      </w:pPr>
      <w:r>
        <w:drawing>
          <wp:inline distT="0" distB="0" distL="114300" distR="114300">
            <wp:extent cx="2593975" cy="594995"/>
            <wp:effectExtent l="0" t="0" r="0" b="0"/>
            <wp:docPr id="51"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62"/>
                    <pic:cNvPicPr>
                      <a:picLocks noChangeAspect="1"/>
                    </pic:cNvPicPr>
                  </pic:nvPicPr>
                  <pic:blipFill>
                    <a:blip r:embed="rId67"/>
                    <a:stretch>
                      <a:fillRect/>
                    </a:stretch>
                  </pic:blipFill>
                  <pic:spPr>
                    <a:xfrm>
                      <a:off x="0" y="0"/>
                      <a:ext cx="2593975" cy="594995"/>
                    </a:xfrm>
                    <a:prstGeom prst="rect">
                      <a:avLst/>
                    </a:prstGeom>
                    <a:noFill/>
                    <a:ln>
                      <a:noFill/>
                    </a:ln>
                  </pic:spPr>
                </pic:pic>
              </a:graphicData>
            </a:graphic>
          </wp:inline>
        </w:drawing>
      </w:r>
    </w:p>
    <w:p>
      <w:pPr>
        <w:numPr>
          <w:ilvl w:val="0"/>
          <w:numId w:val="41"/>
        </w:numPr>
        <w:adjustRightInd w:val="0"/>
        <w:snapToGrid w:val="0"/>
        <w:spacing w:line="240" w:lineRule="auto"/>
        <w:ind w:firstLine="480" w:firstLineChars="200"/>
        <w:rPr>
          <w:rFonts w:hint="eastAsia" w:ascii="仿宋" w:hAnsi="仿宋" w:eastAsia="仿宋" w:cs="仿宋"/>
          <w:lang w:val="en-US" w:eastAsia="zh-CN"/>
        </w:rPr>
      </w:pPr>
      <w:r>
        <w:rPr>
          <w:rFonts w:hint="eastAsia" w:ascii="仿宋" w:hAnsi="仿宋" w:eastAsia="仿宋" w:cs="仿宋"/>
          <w:lang w:val="en-US" w:eastAsia="zh-CN"/>
        </w:rPr>
        <w:t>优化智能查询规则：默认输入文本查询是查询标题和正文，若想按照标签 、发文日期、发布机构查询，则通过“标签/发文日期/发文机构：XX”来查询。</w:t>
      </w:r>
    </w:p>
    <w:p>
      <w:pPr>
        <w:numPr>
          <w:ilvl w:val="0"/>
          <w:numId w:val="41"/>
        </w:numPr>
        <w:adjustRightInd w:val="0"/>
        <w:snapToGrid w:val="0"/>
        <w:spacing w:line="240" w:lineRule="auto"/>
        <w:ind w:firstLine="480" w:firstLineChars="200"/>
        <w:rPr>
          <w:rFonts w:hint="eastAsia" w:ascii="仿宋" w:hAnsi="仿宋" w:eastAsia="仿宋" w:cs="仿宋"/>
          <w:lang w:val="en-US" w:eastAsia="zh-CN"/>
        </w:rPr>
      </w:pPr>
      <w:r>
        <w:rPr>
          <w:rFonts w:hint="eastAsia" w:ascii="仿宋" w:hAnsi="仿宋" w:eastAsia="仿宋" w:cs="仿宋"/>
          <w:lang w:val="en-US" w:eastAsia="zh-CN"/>
        </w:rPr>
        <w:t>优化筛选框功能：（1）现有筛选功能中，优化为勾选框筛选，并可多选。（2）效力级别的排序按照效力层级优化，整合“部门规范性文件”和“规范性文件”等，更新相应外规与效力级别之间的所属关系。</w:t>
      </w:r>
    </w:p>
    <w:p>
      <w:pPr>
        <w:numPr>
          <w:ilvl w:val="0"/>
          <w:numId w:val="41"/>
        </w:numPr>
        <w:adjustRightInd w:val="0"/>
        <w:snapToGrid w:val="0"/>
        <w:spacing w:line="240" w:lineRule="auto"/>
        <w:ind w:firstLine="480" w:firstLineChars="200"/>
        <w:rPr>
          <w:rFonts w:hint="eastAsia" w:ascii="仿宋" w:hAnsi="仿宋" w:eastAsia="仿宋" w:cs="仿宋"/>
          <w:lang w:val="en-US" w:eastAsia="zh-CN"/>
        </w:rPr>
      </w:pPr>
      <w:r>
        <w:rPr>
          <w:rFonts w:hint="eastAsia" w:ascii="仿宋" w:hAnsi="仿宋" w:eastAsia="仿宋" w:cs="仿宋"/>
          <w:lang w:val="en-US" w:eastAsia="zh-CN"/>
        </w:rPr>
        <w:t>根据搜索内容/标签，增加计算并显示触发次数，并在点击制度详情后，根据搜索内容/标签等，特殊标记被触发的文本。</w:t>
      </w:r>
    </w:p>
    <w:p>
      <w:pPr>
        <w:widowControl w:val="0"/>
        <w:numPr>
          <w:ilvl w:val="0"/>
          <w:numId w:val="0"/>
        </w:numPr>
        <w:tabs>
          <w:tab w:val="left" w:pos="312"/>
        </w:tabs>
        <w:adjustRightInd w:val="0"/>
        <w:snapToGrid w:val="0"/>
        <w:spacing w:line="240" w:lineRule="auto"/>
        <w:jc w:val="both"/>
        <w:rPr>
          <w:rFonts w:hint="eastAsia" w:ascii="仿宋" w:hAnsi="仿宋" w:eastAsia="仿宋" w:cs="仿宋"/>
          <w:lang w:val="en-US" w:eastAsia="zh-CN"/>
        </w:rPr>
      </w:pPr>
      <w:r>
        <w:drawing>
          <wp:inline distT="0" distB="0" distL="114300" distR="114300">
            <wp:extent cx="5267960" cy="1645285"/>
            <wp:effectExtent l="0" t="0" r="0" b="0"/>
            <wp:docPr id="52"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64"/>
                    <pic:cNvPicPr>
                      <a:picLocks noChangeAspect="1"/>
                    </pic:cNvPicPr>
                  </pic:nvPicPr>
                  <pic:blipFill>
                    <a:blip r:embed="rId68"/>
                    <a:stretch>
                      <a:fillRect/>
                    </a:stretch>
                  </pic:blipFill>
                  <pic:spPr>
                    <a:xfrm>
                      <a:off x="0" y="0"/>
                      <a:ext cx="5267960" cy="1645285"/>
                    </a:xfrm>
                    <a:prstGeom prst="rect">
                      <a:avLst/>
                    </a:prstGeom>
                    <a:noFill/>
                    <a:ln>
                      <a:noFill/>
                    </a:ln>
                  </pic:spPr>
                </pic:pic>
              </a:graphicData>
            </a:graphic>
          </wp:inline>
        </w:drawing>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default" w:ascii="仿宋" w:hAnsi="仿宋" w:eastAsia="仿宋" w:cs="仿宋"/>
          <w:szCs w:val="24"/>
          <w:highlight w:val="none"/>
          <w:lang w:val="en-US" w:eastAsia="zh-CN"/>
        </w:rPr>
      </w:pPr>
      <w:r>
        <w:rPr>
          <w:rFonts w:hint="eastAsia" w:ascii="仿宋" w:hAnsi="仿宋" w:eastAsia="仿宋" w:cs="Times New Roman"/>
          <w:szCs w:val="24"/>
          <w:lang w:val="en-US" w:eastAsia="zh-CN"/>
        </w:rPr>
        <w:t>无</w:t>
      </w:r>
    </w:p>
    <w:p>
      <w:pPr>
        <w:pStyle w:val="67"/>
        <w:numPr>
          <w:ilvl w:val="3"/>
          <w:numId w:val="3"/>
        </w:numPr>
        <w:spacing w:line="240" w:lineRule="auto"/>
        <w:ind w:firstLineChars="0"/>
        <w:outlineLvl w:val="3"/>
        <w:rPr>
          <w:rFonts w:hint="eastAsia" w:ascii="仿宋" w:hAnsi="仿宋" w:eastAsia="仿宋" w:cs="仿宋"/>
          <w:szCs w:val="24"/>
          <w:highlight w:val="yellow"/>
        </w:rPr>
      </w:pPr>
      <w:r>
        <w:rPr>
          <w:rFonts w:hint="eastAsia" w:ascii="仿宋" w:hAnsi="仿宋" w:eastAsia="仿宋" w:cs="仿宋"/>
          <w:highlight w:val="yellow"/>
        </w:rPr>
        <w:t>文档对比功能</w:t>
      </w:r>
      <w:r>
        <w:rPr>
          <w:rFonts w:hint="eastAsia" w:ascii="仿宋" w:hAnsi="仿宋" w:eastAsia="仿宋" w:cs="仿宋"/>
          <w:highlight w:val="yellow"/>
          <w:lang w:val="en-US" w:eastAsia="zh-CN"/>
        </w:rPr>
        <w:t>优化</w:t>
      </w:r>
    </w:p>
    <w:p>
      <w:pPr>
        <w:pStyle w:val="67"/>
        <w:numPr>
          <w:ilvl w:val="4"/>
          <w:numId w:val="3"/>
        </w:numPr>
        <w:spacing w:line="240" w:lineRule="auto"/>
        <w:ind w:firstLineChars="0"/>
        <w:outlineLvl w:val="4"/>
        <w:rPr>
          <w:rFonts w:hint="eastAsia" w:ascii="仿宋" w:hAnsi="仿宋" w:eastAsia="仿宋" w:cs="黑体"/>
          <w:szCs w:val="24"/>
          <w:highlight w:val="none"/>
        </w:rPr>
      </w:pPr>
      <w:r>
        <w:rPr>
          <w:rFonts w:hint="eastAsia" w:ascii="仿宋" w:hAnsi="仿宋" w:eastAsia="仿宋" w:cs="黑体"/>
          <w:szCs w:val="24"/>
          <w:highlight w:val="none"/>
        </w:rPr>
        <w:t>功能描述</w:t>
      </w:r>
    </w:p>
    <w:p>
      <w:pPr>
        <w:adjustRightInd w:val="0"/>
        <w:snapToGrid w:val="0"/>
        <w:spacing w:line="240" w:lineRule="auto"/>
        <w:ind w:firstLine="480" w:firstLineChars="200"/>
        <w:rPr>
          <w:rFonts w:hint="eastAsia" w:ascii="仿宋" w:hAnsi="仿宋" w:eastAsia="仿宋" w:cs="Times New Roman"/>
          <w:szCs w:val="24"/>
          <w:highlight w:val="none"/>
        </w:rPr>
      </w:pPr>
      <w:r>
        <w:rPr>
          <w:rFonts w:hint="eastAsia" w:ascii="仿宋" w:hAnsi="仿宋" w:eastAsia="仿宋" w:cs="Times New Roman"/>
          <w:szCs w:val="24"/>
          <w:highlight w:val="none"/>
        </w:rPr>
        <w:t>目前合规</w:t>
      </w:r>
      <w:r>
        <w:rPr>
          <w:rFonts w:hint="eastAsia" w:ascii="仿宋" w:hAnsi="仿宋" w:eastAsia="仿宋" w:cs="Times New Roman"/>
          <w:szCs w:val="24"/>
          <w:highlight w:val="none"/>
          <w:lang w:val="en-US" w:eastAsia="zh-CN"/>
        </w:rPr>
        <w:t>规则库和合规</w:t>
      </w:r>
      <w:r>
        <w:rPr>
          <w:rFonts w:hint="eastAsia" w:ascii="仿宋" w:hAnsi="仿宋" w:eastAsia="仿宋" w:cs="Times New Roman"/>
          <w:szCs w:val="24"/>
          <w:highlight w:val="none"/>
        </w:rPr>
        <w:t>图谱系统中内外规比对</w:t>
      </w:r>
      <w:r>
        <w:rPr>
          <w:rFonts w:hint="eastAsia" w:ascii="仿宋" w:hAnsi="仿宋" w:eastAsia="仿宋" w:cs="Times New Roman"/>
          <w:szCs w:val="24"/>
          <w:highlight w:val="none"/>
          <w:lang w:val="en-US" w:eastAsia="zh-CN"/>
        </w:rPr>
        <w:t>可</w:t>
      </w:r>
      <w:r>
        <w:rPr>
          <w:rFonts w:hint="eastAsia" w:ascii="仿宋" w:hAnsi="仿宋" w:eastAsia="仿宋" w:cs="Times New Roman"/>
          <w:szCs w:val="24"/>
          <w:highlight w:val="none"/>
        </w:rPr>
        <w:t>完成单篇</w:t>
      </w:r>
      <w:r>
        <w:rPr>
          <w:rFonts w:hint="eastAsia" w:ascii="仿宋" w:hAnsi="仿宋" w:eastAsia="仿宋" w:cs="Times New Roman"/>
          <w:szCs w:val="24"/>
          <w:highlight w:val="none"/>
          <w:lang w:val="en-US" w:eastAsia="zh-CN"/>
        </w:rPr>
        <w:t>内</w:t>
      </w:r>
      <w:r>
        <w:rPr>
          <w:rFonts w:hint="eastAsia" w:ascii="仿宋" w:hAnsi="仿宋" w:eastAsia="仿宋" w:cs="Times New Roman"/>
          <w:szCs w:val="24"/>
          <w:highlight w:val="none"/>
        </w:rPr>
        <w:t>外规发起的篇章层映射和进一步的段落对应，</w:t>
      </w:r>
      <w:r>
        <w:rPr>
          <w:rFonts w:hint="eastAsia" w:ascii="仿宋" w:hAnsi="仿宋" w:eastAsia="仿宋" w:cs="Times New Roman"/>
          <w:szCs w:val="24"/>
          <w:highlight w:val="none"/>
          <w:lang w:val="en-US" w:eastAsia="zh-CN"/>
        </w:rPr>
        <w:t>但</w:t>
      </w:r>
      <w:r>
        <w:rPr>
          <w:rFonts w:hint="eastAsia" w:ascii="仿宋" w:hAnsi="仿宋" w:eastAsia="仿宋" w:cs="Times New Roman"/>
          <w:szCs w:val="24"/>
          <w:highlight w:val="none"/>
        </w:rPr>
        <w:t>段落对应效果待提升，且缺少了段落内容实质性比对</w:t>
      </w:r>
      <w:r>
        <w:rPr>
          <w:rFonts w:hint="eastAsia" w:ascii="仿宋" w:hAnsi="仿宋" w:eastAsia="仿宋" w:cs="Times New Roman"/>
          <w:szCs w:val="24"/>
          <w:highlight w:val="none"/>
          <w:lang w:val="en-US" w:eastAsia="zh-CN"/>
        </w:rPr>
        <w:t>这</w:t>
      </w:r>
      <w:r>
        <w:rPr>
          <w:rFonts w:hint="eastAsia" w:ascii="仿宋" w:hAnsi="仿宋" w:eastAsia="仿宋" w:cs="Times New Roman"/>
          <w:szCs w:val="24"/>
          <w:highlight w:val="none"/>
        </w:rPr>
        <w:t>一个层级的能力</w:t>
      </w:r>
      <w:r>
        <w:rPr>
          <w:rFonts w:hint="eastAsia" w:ascii="仿宋" w:hAnsi="仿宋" w:eastAsia="仿宋" w:cs="Times New Roman"/>
          <w:szCs w:val="24"/>
          <w:highlight w:val="none"/>
          <w:lang w:eastAsia="zh-CN"/>
        </w:rPr>
        <w:t>。</w:t>
      </w:r>
      <w:r>
        <w:rPr>
          <w:rFonts w:hint="eastAsia" w:ascii="仿宋" w:hAnsi="仿宋" w:eastAsia="仿宋" w:cs="Times New Roman"/>
          <w:szCs w:val="24"/>
          <w:highlight w:val="none"/>
        </w:rPr>
        <w:t>优化项目需补全，形成一套真正有效的文档对比功能。</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63"/>
        <w:numPr>
          <w:ilvl w:val="0"/>
          <w:numId w:val="42"/>
        </w:numPr>
        <w:rPr>
          <w:rFonts w:hint="eastAsia" w:ascii="仿宋" w:hAnsi="仿宋" w:eastAsia="仿宋" w:cs="黑体"/>
          <w:sz w:val="24"/>
          <w:szCs w:val="24"/>
          <w:lang w:val="en-US" w:eastAsia="zh-CN"/>
        </w:rPr>
      </w:pPr>
      <w:r>
        <w:rPr>
          <w:rFonts w:hint="eastAsia" w:ascii="仿宋" w:hAnsi="仿宋" w:eastAsia="仿宋" w:cs="黑体"/>
          <w:sz w:val="24"/>
          <w:szCs w:val="24"/>
          <w:lang w:val="en-US" w:eastAsia="zh-CN"/>
        </w:rPr>
        <w:t>批量体检功能的比对功能。</w:t>
      </w:r>
    </w:p>
    <w:p>
      <w:pPr>
        <w:pStyle w:val="63"/>
        <w:numPr>
          <w:ilvl w:val="0"/>
          <w:numId w:val="42"/>
        </w:numPr>
        <w:rPr>
          <w:rFonts w:hint="default" w:ascii="仿宋" w:hAnsi="仿宋" w:eastAsia="仿宋" w:cs="黑体"/>
          <w:sz w:val="24"/>
          <w:szCs w:val="24"/>
          <w:lang w:val="en-US" w:eastAsia="zh-CN"/>
        </w:rPr>
      </w:pPr>
      <w:r>
        <w:rPr>
          <w:rFonts w:hint="eastAsia" w:ascii="仿宋" w:hAnsi="仿宋" w:eastAsia="仿宋" w:cs="黑体"/>
          <w:sz w:val="24"/>
          <w:szCs w:val="24"/>
          <w:lang w:val="en-US" w:eastAsia="zh-CN"/>
        </w:rPr>
        <w:t>制度详情页面-法规比对-内规比对/外规比对功能。</w:t>
      </w:r>
    </w:p>
    <w:p>
      <w:pPr>
        <w:pStyle w:val="67"/>
        <w:numPr>
          <w:ilvl w:val="4"/>
          <w:numId w:val="3"/>
        </w:numPr>
        <w:spacing w:line="240" w:lineRule="auto"/>
        <w:ind w:firstLineChars="0"/>
        <w:outlineLvl w:val="4"/>
        <w:rPr>
          <w:rFonts w:hint="eastAsia" w:ascii="仿宋" w:hAnsi="仿宋" w:eastAsia="仿宋" w:cs="黑体"/>
          <w:szCs w:val="24"/>
          <w:highlight w:val="none"/>
        </w:rPr>
      </w:pPr>
      <w:r>
        <w:rPr>
          <w:rFonts w:hint="eastAsia" w:ascii="仿宋" w:hAnsi="仿宋" w:eastAsia="仿宋" w:cs="黑体"/>
          <w:szCs w:val="24"/>
          <w:highlight w:val="none"/>
        </w:rPr>
        <w:t>业务规则</w:t>
      </w:r>
    </w:p>
    <w:p>
      <w:pPr>
        <w:numPr>
          <w:ilvl w:val="0"/>
          <w:numId w:val="43"/>
        </w:numPr>
        <w:adjustRightInd w:val="0"/>
        <w:snapToGrid w:val="0"/>
        <w:spacing w:line="240" w:lineRule="auto"/>
        <w:ind w:firstLine="480" w:firstLineChars="200"/>
        <w:rPr>
          <w:rFonts w:hint="eastAsia" w:ascii="仿宋" w:hAnsi="仿宋" w:eastAsia="仿宋" w:cs="Times New Roman"/>
          <w:szCs w:val="24"/>
          <w:highlight w:val="none"/>
        </w:rPr>
      </w:pPr>
      <w:r>
        <w:rPr>
          <w:rFonts w:hint="eastAsia" w:ascii="仿宋" w:hAnsi="仿宋" w:eastAsia="仿宋" w:cs="Times New Roman"/>
          <w:szCs w:val="24"/>
          <w:highlight w:val="none"/>
        </w:rPr>
        <w:t>标签要求：</w:t>
      </w:r>
    </w:p>
    <w:p>
      <w:pPr>
        <w:numPr>
          <w:ilvl w:val="0"/>
          <w:numId w:val="0"/>
        </w:numPr>
        <w:adjustRightInd w:val="0"/>
        <w:snapToGrid w:val="0"/>
        <w:spacing w:line="240" w:lineRule="auto"/>
        <w:ind w:firstLine="480" w:firstLineChars="200"/>
        <w:rPr>
          <w:rFonts w:hint="eastAsia" w:ascii="仿宋" w:hAnsi="仿宋" w:eastAsia="仿宋" w:cs="Times New Roman"/>
          <w:szCs w:val="24"/>
          <w:highlight w:val="none"/>
        </w:rPr>
      </w:pPr>
      <w:r>
        <w:rPr>
          <w:rFonts w:hint="eastAsia" w:ascii="仿宋" w:hAnsi="仿宋" w:eastAsia="仿宋" w:cs="Times New Roman"/>
          <w:szCs w:val="24"/>
          <w:highlight w:val="none"/>
        </w:rPr>
        <w:t>①　（在内容类型-句式特征中）新增标签“义务性规定”，在正文展示标签义务性规定、禁止性规定。义务性规定：“应”“应当”“须”“必须”“需”“至少”“确保”“不晚于”“不多于”“不少于”等；禁止性规定：“不得”“禁止”“不应”等。</w:t>
      </w:r>
    </w:p>
    <w:p>
      <w:pPr>
        <w:numPr>
          <w:ilvl w:val="0"/>
          <w:numId w:val="0"/>
        </w:numPr>
        <w:adjustRightInd w:val="0"/>
        <w:snapToGrid w:val="0"/>
        <w:spacing w:line="240" w:lineRule="auto"/>
        <w:ind w:firstLine="480" w:firstLineChars="200"/>
        <w:rPr>
          <w:rFonts w:hint="eastAsia" w:ascii="仿宋" w:hAnsi="仿宋" w:eastAsia="仿宋" w:cs="Times New Roman"/>
          <w:szCs w:val="24"/>
          <w:highlight w:val="none"/>
          <w:lang w:eastAsia="zh-CN"/>
        </w:rPr>
      </w:pPr>
      <w:r>
        <w:rPr>
          <w:rFonts w:hint="eastAsia" w:ascii="仿宋" w:hAnsi="仿宋" w:eastAsia="仿宋" w:cs="Times New Roman"/>
          <w:szCs w:val="24"/>
          <w:highlight w:val="none"/>
        </w:rPr>
        <w:t>②　（在内容类型-句式特征中）新增标签“关注类规定”，将外规中有“严格”“审慎”“加强”“及时”等词汇设置为关注类词语</w:t>
      </w:r>
      <w:r>
        <w:rPr>
          <w:rFonts w:hint="eastAsia" w:ascii="仿宋" w:hAnsi="仿宋" w:eastAsia="仿宋" w:cs="Times New Roman"/>
          <w:szCs w:val="24"/>
          <w:highlight w:val="none"/>
          <w:lang w:eastAsia="zh-CN"/>
        </w:rPr>
        <w:t>。</w:t>
      </w:r>
    </w:p>
    <w:p>
      <w:pPr>
        <w:numPr>
          <w:ilvl w:val="0"/>
          <w:numId w:val="0"/>
        </w:numPr>
        <w:adjustRightInd w:val="0"/>
        <w:snapToGrid w:val="0"/>
        <w:spacing w:line="240" w:lineRule="auto"/>
        <w:ind w:firstLine="480" w:firstLineChars="200"/>
        <w:rPr>
          <w:rFonts w:hint="eastAsia" w:ascii="仿宋" w:hAnsi="仿宋" w:eastAsia="仿宋" w:cs="Times New Roman"/>
          <w:szCs w:val="24"/>
          <w:highlight w:val="none"/>
          <w:u w:val="none"/>
          <w:lang w:val="en-US" w:eastAsia="zh-CN"/>
        </w:rPr>
      </w:pPr>
      <w:r>
        <w:rPr>
          <w:rFonts w:hint="eastAsia" w:ascii="仿宋" w:hAnsi="仿宋" w:eastAsia="仿宋" w:cs="Times New Roman"/>
          <w:szCs w:val="24"/>
          <w:highlight w:val="none"/>
        </w:rPr>
        <w:t>③　标签“定义条款”即现有系统中标签</w:t>
      </w:r>
      <w:r>
        <w:rPr>
          <w:rFonts w:hint="eastAsia" w:ascii="仿宋" w:hAnsi="仿宋" w:eastAsia="仿宋" w:cs="Times New Roman"/>
          <w:szCs w:val="24"/>
          <w:highlight w:val="none"/>
          <w:lang w:eastAsia="zh-CN"/>
        </w:rPr>
        <w:t>“</w:t>
      </w:r>
      <w:r>
        <w:rPr>
          <w:rFonts w:hint="eastAsia" w:ascii="仿宋" w:hAnsi="仿宋" w:eastAsia="仿宋" w:cs="Times New Roman"/>
          <w:szCs w:val="24"/>
          <w:highlight w:val="none"/>
        </w:rPr>
        <w:t>内容释义</w:t>
      </w:r>
      <w:r>
        <w:rPr>
          <w:rFonts w:hint="eastAsia" w:ascii="仿宋" w:hAnsi="仿宋" w:eastAsia="仿宋" w:cs="Times New Roman"/>
          <w:szCs w:val="24"/>
          <w:highlight w:val="none"/>
          <w:lang w:eastAsia="zh-CN"/>
        </w:rPr>
        <w:t>”</w:t>
      </w:r>
      <w:r>
        <w:rPr>
          <w:rFonts w:hint="eastAsia" w:ascii="仿宋" w:hAnsi="仿宋" w:eastAsia="仿宋" w:cs="Times New Roman"/>
          <w:szCs w:val="24"/>
          <w:highlight w:val="none"/>
        </w:rPr>
        <w:t>，将外规中有“是指”“包括”“所指”“不包括”</w:t>
      </w:r>
      <w:r>
        <w:rPr>
          <w:rFonts w:hint="eastAsia" w:ascii="仿宋" w:hAnsi="仿宋" w:eastAsia="仿宋" w:cs="Times New Roman"/>
          <w:szCs w:val="24"/>
          <w:highlight w:val="none"/>
          <w:lang w:eastAsia="zh-CN"/>
        </w:rPr>
        <w:t>“</w:t>
      </w:r>
      <w:r>
        <w:rPr>
          <w:rFonts w:hint="eastAsia" w:ascii="仿宋" w:hAnsi="仿宋" w:eastAsia="仿宋" w:cs="Times New Roman"/>
          <w:szCs w:val="24"/>
          <w:highlight w:val="none"/>
          <w:lang w:val="en-US" w:eastAsia="zh-CN"/>
        </w:rPr>
        <w:t>不适用于</w:t>
      </w:r>
      <w:r>
        <w:rPr>
          <w:rFonts w:hint="eastAsia" w:ascii="仿宋" w:hAnsi="仿宋" w:eastAsia="仿宋" w:cs="Times New Roman"/>
          <w:szCs w:val="24"/>
          <w:highlight w:val="none"/>
          <w:lang w:eastAsia="zh-CN"/>
        </w:rPr>
        <w:t>”</w:t>
      </w:r>
      <w:r>
        <w:rPr>
          <w:rFonts w:hint="eastAsia" w:ascii="仿宋" w:hAnsi="仿宋" w:eastAsia="仿宋" w:cs="Times New Roman"/>
          <w:szCs w:val="24"/>
          <w:highlight w:val="none"/>
        </w:rPr>
        <w:t>等词汇设置为定义类词语。</w:t>
      </w:r>
    </w:p>
    <w:p>
      <w:pPr>
        <w:numPr>
          <w:ilvl w:val="0"/>
          <w:numId w:val="43"/>
        </w:numPr>
        <w:adjustRightInd w:val="0"/>
        <w:snapToGrid w:val="0"/>
        <w:spacing w:line="240" w:lineRule="auto"/>
        <w:ind w:firstLine="480" w:firstLineChars="200"/>
        <w:rPr>
          <w:rFonts w:hint="eastAsia" w:ascii="仿宋" w:hAnsi="仿宋" w:eastAsia="仿宋" w:cs="Times New Roman"/>
          <w:szCs w:val="24"/>
          <w:highlight w:val="none"/>
          <w:u w:val="none"/>
          <w:lang w:val="en-US" w:eastAsia="zh-CN"/>
        </w:rPr>
      </w:pPr>
      <w:r>
        <w:rPr>
          <w:rFonts w:hint="eastAsia" w:ascii="仿宋" w:hAnsi="仿宋" w:eastAsia="仿宋" w:cs="Times New Roman"/>
          <w:szCs w:val="24"/>
          <w:highlight w:val="none"/>
          <w:u w:val="none"/>
          <w:lang w:val="en-US" w:eastAsia="zh-CN"/>
        </w:rPr>
        <w:t>制度详情页面的法规比对——对比报告格式调整为:原法规法条、对比法条所在法规、对比法规发条、段落标签、对比结果描述五列内容。</w:t>
      </w:r>
    </w:p>
    <w:p>
      <w:pPr>
        <w:numPr>
          <w:ilvl w:val="0"/>
          <w:numId w:val="43"/>
        </w:numPr>
        <w:adjustRightInd w:val="0"/>
        <w:snapToGrid w:val="0"/>
        <w:spacing w:line="240" w:lineRule="auto"/>
        <w:ind w:firstLine="480" w:firstLineChars="200"/>
        <w:rPr>
          <w:rFonts w:hint="eastAsia" w:ascii="仿宋" w:hAnsi="仿宋" w:eastAsia="仿宋" w:cs="Times New Roman"/>
          <w:szCs w:val="24"/>
          <w:highlight w:val="none"/>
          <w:u w:val="none"/>
          <w:lang w:val="en-US" w:eastAsia="zh-CN"/>
        </w:rPr>
      </w:pPr>
      <w:r>
        <w:rPr>
          <w:rFonts w:hint="eastAsia" w:ascii="仿宋" w:hAnsi="仿宋" w:eastAsia="仿宋" w:cs="Times New Roman"/>
          <w:szCs w:val="24"/>
          <w:highlight w:val="none"/>
          <w:u w:val="none"/>
          <w:lang w:val="en-US" w:eastAsia="zh-CN"/>
        </w:rPr>
        <w:t>批量体检——对比报告格式，见附件：</w:t>
      </w:r>
    </w:p>
    <w:p>
      <w:pPr>
        <w:numPr>
          <w:ilvl w:val="0"/>
          <w:numId w:val="0"/>
        </w:numPr>
        <w:adjustRightInd w:val="0"/>
        <w:snapToGrid w:val="0"/>
        <w:spacing w:line="240" w:lineRule="auto"/>
        <w:ind w:firstLine="0" w:firstLineChars="0"/>
        <w:jc w:val="center"/>
        <w:rPr>
          <w:rFonts w:hint="eastAsia" w:ascii="仿宋" w:hAnsi="仿宋" w:eastAsia="仿宋" w:cs="Times New Roman"/>
          <w:szCs w:val="24"/>
          <w:highlight w:val="none"/>
          <w:u w:val="none"/>
          <w:lang w:val="en-US" w:eastAsia="zh-CN"/>
        </w:rPr>
      </w:pPr>
      <w:r>
        <w:rPr>
          <w:rFonts w:hint="eastAsia" w:ascii="仿宋" w:hAnsi="仿宋" w:eastAsia="仿宋" w:cs="Times New Roman"/>
          <w:szCs w:val="24"/>
          <w:highlight w:val="none"/>
          <w:u w:val="none"/>
          <w:lang w:val="en-US" w:eastAsia="zh-CN"/>
        </w:rPr>
        <w:object>
          <v:shape id="_x0000_i1369" o:spt="75" type="#_x0000_t75" style="height:65.5pt;width:72.5pt;" o:ole="t" filled="f" o:preferrelative="t" stroked="f" coordsize="21600,21600">
            <v:path/>
            <v:fill on="f" focussize="0,0"/>
            <v:stroke on="f"/>
            <v:imagedata r:id="rId70" o:title=""/>
            <o:lock v:ext="edit" aspectratio="t"/>
            <w10:wrap type="none"/>
            <w10:anchorlock/>
          </v:shape>
          <o:OLEObject Type="Embed" ProgID="Word.Document.8" ShapeID="_x0000_i1369" DrawAspect="Icon" ObjectID="_1468075729" r:id="rId69">
            <o:LockedField>false</o:LockedField>
          </o:OLEObject>
        </w:object>
      </w:r>
    </w:p>
    <w:p>
      <w:pPr>
        <w:numPr>
          <w:ilvl w:val="0"/>
          <w:numId w:val="43"/>
        </w:numPr>
        <w:adjustRightInd w:val="0"/>
        <w:snapToGrid w:val="0"/>
        <w:spacing w:line="240" w:lineRule="auto"/>
        <w:ind w:firstLine="480" w:firstLineChars="200"/>
        <w:rPr>
          <w:rFonts w:hint="eastAsia"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内外规比对时：“对比结果描述”为“基本一致”“大体一致”“细化补充”“疑似未落实”“疑似调整”“关联度中等”及其他关联度描述，并细化结果筛选方式。增加比对条款主语、动作、业务职能和操作要求标签的匹配度，增加语义关联度对比。其中，</w:t>
      </w:r>
    </w:p>
    <w:p>
      <w:pPr>
        <w:numPr>
          <w:ilvl w:val="0"/>
          <w:numId w:val="0"/>
        </w:numPr>
        <w:tabs>
          <w:tab w:val="left" w:pos="312"/>
        </w:tabs>
        <w:adjustRightInd w:val="0"/>
        <w:snapToGrid w:val="0"/>
        <w:spacing w:line="240" w:lineRule="auto"/>
        <w:ind w:firstLine="0" w:firstLineChars="0"/>
        <w:rPr>
          <w:rFonts w:hint="default"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（1）内规比外规：Excel中左侧是内规、右侧是外规</w:t>
      </w:r>
    </w:p>
    <w:p>
      <w:pPr>
        <w:numPr>
          <w:ilvl w:val="0"/>
          <w:numId w:val="44"/>
        </w:numPr>
        <w:tabs>
          <w:tab w:val="left" w:pos="312"/>
        </w:tabs>
        <w:adjustRightInd w:val="0"/>
        <w:snapToGrid w:val="0"/>
        <w:spacing w:line="240" w:lineRule="auto"/>
        <w:ind w:firstLine="480" w:firstLineChars="200"/>
        <w:rPr>
          <w:rFonts w:hint="eastAsia"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基本一致：义务性规定、禁止性规定达到90%匹配度的，关注类规定达到70%匹配度的，比对结果为基本一致；</w:t>
      </w:r>
    </w:p>
    <w:p>
      <w:pPr>
        <w:numPr>
          <w:ilvl w:val="0"/>
          <w:numId w:val="44"/>
        </w:numPr>
        <w:tabs>
          <w:tab w:val="left" w:pos="312"/>
        </w:tabs>
        <w:adjustRightInd w:val="0"/>
        <w:snapToGrid w:val="0"/>
        <w:spacing w:line="240" w:lineRule="auto"/>
        <w:ind w:firstLine="480" w:firstLineChars="200"/>
        <w:rPr>
          <w:rFonts w:hint="eastAsia"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大体一致：识别语义匹配度70%，内外规之间有语义一致的主语+动作+标签、主语+动作、主语+标签；</w:t>
      </w:r>
    </w:p>
    <w:p>
      <w:pPr>
        <w:numPr>
          <w:ilvl w:val="0"/>
          <w:numId w:val="44"/>
        </w:numPr>
        <w:tabs>
          <w:tab w:val="left" w:pos="312"/>
        </w:tabs>
        <w:adjustRightInd w:val="0"/>
        <w:snapToGrid w:val="0"/>
        <w:spacing w:line="240" w:lineRule="auto"/>
        <w:ind w:firstLine="480" w:firstLineChars="200"/>
        <w:rPr>
          <w:rFonts w:hint="eastAsia"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细化补充：识别语义，内外规之间有语义一致的主语、动作、标签，内规相关内容在语义上是对外规的拆解、细化；</w:t>
      </w:r>
    </w:p>
    <w:p>
      <w:pPr>
        <w:numPr>
          <w:ilvl w:val="0"/>
          <w:numId w:val="44"/>
        </w:numPr>
        <w:tabs>
          <w:tab w:val="left" w:pos="312"/>
        </w:tabs>
        <w:adjustRightInd w:val="0"/>
        <w:snapToGrid w:val="0"/>
        <w:spacing w:line="240" w:lineRule="auto"/>
        <w:ind w:firstLine="480" w:firstLineChars="200"/>
        <w:rPr>
          <w:rFonts w:hint="eastAsia"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疑似调整：</w:t>
      </w:r>
      <w:r>
        <w:rPr>
          <w:rFonts w:hint="eastAsia" w:ascii="仿宋" w:hAnsi="仿宋" w:eastAsia="仿宋" w:cs="Times New Roman"/>
          <w:szCs w:val="24"/>
          <w:highlight w:val="none"/>
        </w:rPr>
        <w:t>对</w:t>
      </w:r>
      <w:r>
        <w:rPr>
          <w:rFonts w:hint="eastAsia" w:ascii="仿宋" w:hAnsi="仿宋" w:eastAsia="仿宋" w:cs="Times New Roman"/>
          <w:szCs w:val="24"/>
          <w:highlight w:val="none"/>
          <w:lang w:val="en-US" w:eastAsia="zh-CN"/>
        </w:rPr>
        <w:t>义务性规定</w:t>
      </w:r>
      <w:r>
        <w:rPr>
          <w:rFonts w:hint="eastAsia" w:ascii="仿宋" w:hAnsi="仿宋" w:eastAsia="仿宋" w:cs="Times New Roman"/>
          <w:szCs w:val="24"/>
          <w:highlight w:val="none"/>
          <w:lang w:eastAsia="zh-CN"/>
        </w:rPr>
        <w:t>、</w:t>
      </w:r>
      <w:r>
        <w:rPr>
          <w:rFonts w:hint="eastAsia" w:ascii="仿宋" w:hAnsi="仿宋" w:eastAsia="仿宋" w:cs="Times New Roman"/>
          <w:szCs w:val="24"/>
          <w:highlight w:val="none"/>
          <w:lang w:val="en-US" w:eastAsia="zh-CN"/>
        </w:rPr>
        <w:t>禁止性规定匹配度未达到90%</w:t>
      </w:r>
      <w:r>
        <w:rPr>
          <w:rFonts w:hint="eastAsia" w:ascii="仿宋" w:hAnsi="仿宋" w:eastAsia="仿宋" w:cs="Times New Roman"/>
          <w:szCs w:val="24"/>
          <w:highlight w:val="none"/>
        </w:rPr>
        <w:t>、</w:t>
      </w:r>
      <w:r>
        <w:rPr>
          <w:rFonts w:hint="eastAsia" w:ascii="仿宋" w:hAnsi="仿宋" w:eastAsia="仿宋" w:cs="Times New Roman"/>
          <w:szCs w:val="24"/>
          <w:highlight w:val="none"/>
          <w:lang w:val="en-US" w:eastAsia="zh-CN"/>
        </w:rPr>
        <w:t>对</w:t>
      </w:r>
      <w:r>
        <w:rPr>
          <w:rFonts w:hint="eastAsia" w:ascii="仿宋" w:hAnsi="仿宋" w:eastAsia="仿宋" w:cs="Times New Roman"/>
          <w:szCs w:val="24"/>
          <w:highlight w:val="none"/>
        </w:rPr>
        <w:t>时间、频率、次数</w:t>
      </w:r>
      <w:r>
        <w:rPr>
          <w:rFonts w:hint="eastAsia" w:ascii="仿宋" w:hAnsi="仿宋" w:eastAsia="仿宋" w:cs="Times New Roman"/>
          <w:szCs w:val="24"/>
          <w:highlight w:val="none"/>
          <w:lang w:val="en-US" w:eastAsia="zh-CN"/>
        </w:rPr>
        <w:t>等做了</w:t>
      </w:r>
      <w:r>
        <w:rPr>
          <w:rFonts w:hint="eastAsia" w:ascii="仿宋" w:hAnsi="仿宋" w:eastAsia="仿宋" w:cs="Times New Roman"/>
          <w:szCs w:val="24"/>
          <w:highlight w:val="none"/>
        </w:rPr>
        <w:t>调整，</w:t>
      </w:r>
      <w:r>
        <w:rPr>
          <w:rFonts w:hint="eastAsia" w:ascii="仿宋" w:hAnsi="仿宋" w:eastAsia="仿宋" w:cs="Times New Roman"/>
          <w:szCs w:val="24"/>
          <w:highlight w:val="none"/>
          <w:lang w:eastAsia="zh-CN"/>
        </w:rPr>
        <w:t>“</w:t>
      </w:r>
      <w:r>
        <w:rPr>
          <w:rFonts w:hint="eastAsia" w:ascii="仿宋" w:hAnsi="仿宋" w:eastAsia="仿宋" w:cs="Times New Roman"/>
          <w:szCs w:val="24"/>
          <w:highlight w:val="none"/>
          <w:lang w:val="en-US" w:eastAsia="zh-CN"/>
        </w:rPr>
        <w:t>对比结果描述</w:t>
      </w:r>
      <w:r>
        <w:rPr>
          <w:rFonts w:hint="eastAsia" w:ascii="仿宋" w:hAnsi="仿宋" w:eastAsia="仿宋" w:cs="Times New Roman"/>
          <w:szCs w:val="24"/>
          <w:highlight w:val="none"/>
          <w:lang w:eastAsia="zh-CN"/>
        </w:rPr>
        <w:t>”</w:t>
      </w:r>
      <w:r>
        <w:rPr>
          <w:rFonts w:hint="eastAsia" w:ascii="仿宋" w:hAnsi="仿宋" w:eastAsia="仿宋" w:cs="Times New Roman"/>
          <w:szCs w:val="24"/>
          <w:highlight w:val="none"/>
        </w:rPr>
        <w:t>为“</w:t>
      </w:r>
      <w:r>
        <w:rPr>
          <w:rFonts w:hint="eastAsia" w:ascii="仿宋" w:hAnsi="仿宋" w:eastAsia="仿宋" w:cs="Times New Roman"/>
          <w:szCs w:val="24"/>
          <w:highlight w:val="none"/>
          <w:lang w:eastAsia="zh-CN"/>
        </w:rPr>
        <w:t>疑似</w:t>
      </w:r>
      <w:r>
        <w:rPr>
          <w:rFonts w:hint="eastAsia" w:ascii="仿宋" w:hAnsi="仿宋" w:eastAsia="仿宋" w:cs="Times New Roman"/>
          <w:szCs w:val="24"/>
          <w:highlight w:val="none"/>
          <w:lang w:val="en-US" w:eastAsia="zh-CN"/>
        </w:rPr>
        <w:t>调整</w:t>
      </w:r>
      <w:r>
        <w:rPr>
          <w:rFonts w:hint="eastAsia" w:ascii="仿宋" w:hAnsi="仿宋" w:eastAsia="仿宋" w:cs="Times New Roman"/>
          <w:szCs w:val="24"/>
          <w:highlight w:val="none"/>
        </w:rPr>
        <w:t>”</w:t>
      </w:r>
      <w:r>
        <w:rPr>
          <w:rFonts w:hint="eastAsia" w:ascii="仿宋" w:hAnsi="仿宋" w:eastAsia="仿宋" w:cs="Times New Roman"/>
          <w:szCs w:val="24"/>
          <w:highlight w:val="none"/>
          <w:lang w:eastAsia="zh-CN"/>
        </w:rPr>
        <w:t>。</w:t>
      </w:r>
    </w:p>
    <w:p>
      <w:pPr>
        <w:numPr>
          <w:ilvl w:val="0"/>
          <w:numId w:val="44"/>
        </w:numPr>
        <w:tabs>
          <w:tab w:val="left" w:pos="312"/>
        </w:tabs>
        <w:adjustRightInd w:val="0"/>
        <w:snapToGrid w:val="0"/>
        <w:spacing w:line="240" w:lineRule="auto"/>
        <w:ind w:firstLine="480" w:firstLineChars="200"/>
        <w:rPr>
          <w:rFonts w:hint="eastAsia"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疑似未落实：监管、行内上位制度的义务性规定</w:t>
      </w:r>
      <w:r>
        <w:rPr>
          <w:rFonts w:hint="eastAsia" w:ascii="仿宋" w:hAnsi="仿宋" w:eastAsia="仿宋" w:cs="Times New Roman"/>
          <w:szCs w:val="24"/>
          <w:highlight w:val="none"/>
          <w:lang w:eastAsia="zh-CN"/>
        </w:rPr>
        <w:t>、</w:t>
      </w:r>
      <w:r>
        <w:rPr>
          <w:rFonts w:hint="eastAsia" w:ascii="仿宋" w:hAnsi="仿宋" w:eastAsia="仿宋" w:cs="Times New Roman"/>
          <w:szCs w:val="24"/>
          <w:highlight w:val="none"/>
          <w:lang w:val="en-US" w:eastAsia="zh-CN"/>
        </w:rPr>
        <w:t>禁止性规定、</w:t>
      </w:r>
      <w:r>
        <w:rPr>
          <w:rFonts w:hint="eastAsia" w:ascii="仿宋" w:hAnsi="仿宋" w:eastAsia="仿宋" w:cs="Times New Roman"/>
          <w:szCs w:val="24"/>
          <w:highlight w:val="none"/>
        </w:rPr>
        <w:t>时间、频率、次数</w:t>
      </w:r>
      <w:r>
        <w:rPr>
          <w:rFonts w:hint="eastAsia" w:ascii="仿宋" w:hAnsi="仿宋" w:eastAsia="仿宋" w:cs="Times New Roman"/>
          <w:szCs w:val="24"/>
          <w:highlight w:val="none"/>
          <w:lang w:val="en-US" w:eastAsia="zh-CN"/>
        </w:rPr>
        <w:t>等数字性条款未筛选到对应被对比制度相关条款，</w:t>
      </w:r>
      <w:r>
        <w:rPr>
          <w:rFonts w:hint="eastAsia" w:ascii="仿宋" w:hAnsi="仿宋" w:eastAsia="仿宋" w:cs="Times New Roman"/>
          <w:szCs w:val="24"/>
          <w:highlight w:val="none"/>
          <w:lang w:eastAsia="zh-CN"/>
        </w:rPr>
        <w:t>“</w:t>
      </w:r>
      <w:r>
        <w:rPr>
          <w:rFonts w:hint="eastAsia" w:ascii="仿宋" w:hAnsi="仿宋" w:eastAsia="仿宋" w:cs="Times New Roman"/>
          <w:szCs w:val="24"/>
          <w:highlight w:val="none"/>
          <w:lang w:val="en-US" w:eastAsia="zh-CN"/>
        </w:rPr>
        <w:t>对比结果描述</w:t>
      </w:r>
      <w:r>
        <w:rPr>
          <w:rFonts w:hint="eastAsia" w:ascii="仿宋" w:hAnsi="仿宋" w:eastAsia="仿宋" w:cs="Times New Roman"/>
          <w:szCs w:val="24"/>
          <w:highlight w:val="none"/>
          <w:lang w:eastAsia="zh-CN"/>
        </w:rPr>
        <w:t>”</w:t>
      </w:r>
      <w:r>
        <w:rPr>
          <w:rFonts w:hint="eastAsia" w:ascii="仿宋" w:hAnsi="仿宋" w:eastAsia="仿宋" w:cs="Times New Roman"/>
          <w:szCs w:val="24"/>
          <w:highlight w:val="none"/>
        </w:rPr>
        <w:t>为“</w:t>
      </w:r>
      <w:r>
        <w:rPr>
          <w:rFonts w:hint="eastAsia" w:ascii="仿宋" w:hAnsi="仿宋" w:eastAsia="仿宋" w:cs="Times New Roman"/>
          <w:szCs w:val="24"/>
          <w:highlight w:val="none"/>
          <w:lang w:eastAsia="zh-CN"/>
        </w:rPr>
        <w:t>疑似未落实</w:t>
      </w:r>
      <w:r>
        <w:rPr>
          <w:rFonts w:hint="eastAsia" w:ascii="仿宋" w:hAnsi="仿宋" w:eastAsia="仿宋" w:cs="Times New Roman"/>
          <w:szCs w:val="24"/>
          <w:highlight w:val="none"/>
        </w:rPr>
        <w:t>”</w:t>
      </w:r>
      <w:r>
        <w:rPr>
          <w:rFonts w:hint="eastAsia" w:ascii="仿宋" w:hAnsi="仿宋" w:eastAsia="仿宋" w:cs="Times New Roman"/>
          <w:szCs w:val="24"/>
          <w:highlight w:val="none"/>
          <w:lang w:eastAsia="zh-CN"/>
        </w:rPr>
        <w:t>。</w:t>
      </w:r>
    </w:p>
    <w:p>
      <w:pPr>
        <w:numPr>
          <w:ilvl w:val="0"/>
          <w:numId w:val="44"/>
        </w:numPr>
        <w:tabs>
          <w:tab w:val="left" w:pos="312"/>
        </w:tabs>
        <w:adjustRightInd w:val="0"/>
        <w:snapToGrid w:val="0"/>
        <w:spacing w:line="240" w:lineRule="auto"/>
        <w:ind w:firstLine="480" w:firstLineChars="200"/>
        <w:rPr>
          <w:rFonts w:hint="eastAsia"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关联度中等：识别语义匹配度40%以上，内外规之间有语义一致的动作或标签等</w:t>
      </w:r>
    </w:p>
    <w:p>
      <w:pPr>
        <w:numPr>
          <w:ilvl w:val="0"/>
          <w:numId w:val="44"/>
        </w:numPr>
        <w:tabs>
          <w:tab w:val="left" w:pos="312"/>
        </w:tabs>
        <w:adjustRightInd w:val="0"/>
        <w:snapToGrid w:val="0"/>
        <w:spacing w:line="240" w:lineRule="auto"/>
        <w:ind w:firstLine="480" w:firstLineChars="200"/>
        <w:rPr>
          <w:rFonts w:hint="eastAsia"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未触发上述结果，同时也未找到相应对齐外规段落的，“对比结果描述”为“暂未匹配到关联条款”。</w:t>
      </w:r>
    </w:p>
    <w:p>
      <w:pPr>
        <w:numPr>
          <w:ilvl w:val="0"/>
          <w:numId w:val="0"/>
        </w:numPr>
        <w:tabs>
          <w:tab w:val="left" w:pos="312"/>
        </w:tabs>
        <w:adjustRightInd w:val="0"/>
        <w:snapToGrid w:val="0"/>
        <w:spacing w:line="240" w:lineRule="auto"/>
        <w:ind w:leftChars="0" w:firstLine="0" w:firstLineChars="0"/>
        <w:rPr>
          <w:rFonts w:hint="eastAsia"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（2）外规比内规：Excel中左侧是外规、右侧是外规</w:t>
      </w:r>
    </w:p>
    <w:p>
      <w:pPr>
        <w:numPr>
          <w:ilvl w:val="0"/>
          <w:numId w:val="45"/>
        </w:numPr>
        <w:tabs>
          <w:tab w:val="left" w:pos="312"/>
        </w:tabs>
        <w:adjustRightInd w:val="0"/>
        <w:snapToGrid w:val="0"/>
        <w:spacing w:line="240" w:lineRule="auto"/>
        <w:ind w:firstLine="480" w:firstLineChars="200"/>
        <w:rPr>
          <w:rFonts w:hint="eastAsia"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基本一致：义务性规定、禁止性规定达到90%匹配度的，关注类规定达到70%匹配度的，比对结果为基本一致；</w:t>
      </w:r>
    </w:p>
    <w:p>
      <w:pPr>
        <w:numPr>
          <w:ilvl w:val="0"/>
          <w:numId w:val="45"/>
        </w:numPr>
        <w:tabs>
          <w:tab w:val="left" w:pos="312"/>
        </w:tabs>
        <w:adjustRightInd w:val="0"/>
        <w:snapToGrid w:val="0"/>
        <w:spacing w:line="240" w:lineRule="auto"/>
        <w:ind w:firstLine="480" w:firstLineChars="200"/>
        <w:rPr>
          <w:rFonts w:hint="eastAsia"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大体一致：识别语义匹配度70%，内外规之间有语义一致的主语+动作+标签、主语+动作、主语+标签；</w:t>
      </w:r>
    </w:p>
    <w:p>
      <w:pPr>
        <w:numPr>
          <w:ilvl w:val="0"/>
          <w:numId w:val="45"/>
        </w:numPr>
        <w:tabs>
          <w:tab w:val="left" w:pos="312"/>
        </w:tabs>
        <w:adjustRightInd w:val="0"/>
        <w:snapToGrid w:val="0"/>
        <w:spacing w:line="240" w:lineRule="auto"/>
        <w:ind w:firstLine="480" w:firstLineChars="200"/>
        <w:rPr>
          <w:rFonts w:hint="eastAsia"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细化补充：识别语义，内外规之间有语义一致的主语、动作、标签，内规相关内容在语义上是对外规的拆解、细化；</w:t>
      </w:r>
    </w:p>
    <w:p>
      <w:pPr>
        <w:numPr>
          <w:ilvl w:val="0"/>
          <w:numId w:val="45"/>
        </w:numPr>
        <w:tabs>
          <w:tab w:val="left" w:pos="312"/>
        </w:tabs>
        <w:adjustRightInd w:val="0"/>
        <w:snapToGrid w:val="0"/>
        <w:spacing w:line="240" w:lineRule="auto"/>
        <w:ind w:firstLine="480" w:firstLineChars="200"/>
        <w:rPr>
          <w:rFonts w:hint="eastAsia"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疑似未落实：</w:t>
      </w:r>
      <w:r>
        <w:rPr>
          <w:rFonts w:hint="eastAsia" w:ascii="仿宋" w:hAnsi="仿宋" w:eastAsia="仿宋" w:cs="Times New Roman"/>
          <w:szCs w:val="24"/>
          <w:highlight w:val="none"/>
        </w:rPr>
        <w:t>监管、行内上位制度的义务性规定、禁止性规定、时间、频率、次数等数字性条款未筛选到对应被对比制度相关条款，“对比结果描述”为“疑似未落实”。</w:t>
      </w:r>
    </w:p>
    <w:p>
      <w:pPr>
        <w:numPr>
          <w:ilvl w:val="0"/>
          <w:numId w:val="45"/>
        </w:numPr>
        <w:tabs>
          <w:tab w:val="left" w:pos="312"/>
        </w:tabs>
        <w:adjustRightInd w:val="0"/>
        <w:snapToGrid w:val="0"/>
        <w:spacing w:line="240" w:lineRule="auto"/>
        <w:ind w:firstLine="480" w:firstLineChars="200"/>
        <w:rPr>
          <w:rFonts w:hint="eastAsia" w:ascii="仿宋" w:hAnsi="仿宋" w:eastAsia="仿宋" w:cs="Times New Roman"/>
          <w:szCs w:val="24"/>
          <w:highlight w:val="none"/>
          <w:lang w:val="en-US" w:eastAsia="zh-CN"/>
        </w:rPr>
      </w:pPr>
      <w:r>
        <w:rPr>
          <w:rFonts w:hint="eastAsia" w:ascii="仿宋" w:hAnsi="仿宋" w:eastAsia="仿宋" w:cs="Times New Roman"/>
          <w:szCs w:val="24"/>
          <w:highlight w:val="none"/>
          <w:lang w:eastAsia="zh-CN"/>
        </w:rPr>
        <w:t>疑似</w:t>
      </w:r>
      <w:r>
        <w:rPr>
          <w:rFonts w:hint="eastAsia" w:ascii="仿宋" w:hAnsi="仿宋" w:eastAsia="仿宋" w:cs="Times New Roman"/>
          <w:szCs w:val="24"/>
          <w:highlight w:val="none"/>
          <w:lang w:val="en-US" w:eastAsia="zh-CN"/>
        </w:rPr>
        <w:t>调整：</w:t>
      </w:r>
      <w:r>
        <w:rPr>
          <w:rFonts w:hint="eastAsia" w:ascii="仿宋" w:hAnsi="仿宋" w:eastAsia="仿宋" w:cs="Times New Roman"/>
          <w:szCs w:val="24"/>
          <w:highlight w:val="none"/>
        </w:rPr>
        <w:t>对</w:t>
      </w:r>
      <w:r>
        <w:rPr>
          <w:rFonts w:hint="eastAsia" w:ascii="仿宋" w:hAnsi="仿宋" w:eastAsia="仿宋" w:cs="Times New Roman"/>
          <w:szCs w:val="24"/>
          <w:highlight w:val="none"/>
          <w:lang w:val="en-US" w:eastAsia="zh-CN"/>
        </w:rPr>
        <w:t>义务性规定</w:t>
      </w:r>
      <w:r>
        <w:rPr>
          <w:rFonts w:hint="eastAsia" w:ascii="仿宋" w:hAnsi="仿宋" w:eastAsia="仿宋" w:cs="Times New Roman"/>
          <w:szCs w:val="24"/>
          <w:highlight w:val="none"/>
          <w:lang w:eastAsia="zh-CN"/>
        </w:rPr>
        <w:t>、</w:t>
      </w:r>
      <w:r>
        <w:rPr>
          <w:rFonts w:hint="eastAsia" w:ascii="仿宋" w:hAnsi="仿宋" w:eastAsia="仿宋" w:cs="Times New Roman"/>
          <w:szCs w:val="24"/>
          <w:highlight w:val="none"/>
          <w:lang w:val="en-US" w:eastAsia="zh-CN"/>
        </w:rPr>
        <w:t>禁止性规定匹配度未达到90%</w:t>
      </w:r>
      <w:r>
        <w:rPr>
          <w:rFonts w:hint="eastAsia" w:ascii="仿宋" w:hAnsi="仿宋" w:eastAsia="仿宋" w:cs="Times New Roman"/>
          <w:szCs w:val="24"/>
          <w:highlight w:val="none"/>
        </w:rPr>
        <w:t>、</w:t>
      </w:r>
      <w:r>
        <w:rPr>
          <w:rFonts w:hint="eastAsia" w:ascii="仿宋" w:hAnsi="仿宋" w:eastAsia="仿宋" w:cs="Times New Roman"/>
          <w:szCs w:val="24"/>
          <w:highlight w:val="none"/>
          <w:lang w:val="en-US" w:eastAsia="zh-CN"/>
        </w:rPr>
        <w:t>对</w:t>
      </w:r>
      <w:r>
        <w:rPr>
          <w:rFonts w:hint="eastAsia" w:ascii="仿宋" w:hAnsi="仿宋" w:eastAsia="仿宋" w:cs="Times New Roman"/>
          <w:szCs w:val="24"/>
          <w:highlight w:val="none"/>
        </w:rPr>
        <w:t>时间、频率、次数</w:t>
      </w:r>
      <w:r>
        <w:rPr>
          <w:rFonts w:hint="eastAsia" w:ascii="仿宋" w:hAnsi="仿宋" w:eastAsia="仿宋" w:cs="Times New Roman"/>
          <w:szCs w:val="24"/>
          <w:highlight w:val="none"/>
          <w:lang w:val="en-US" w:eastAsia="zh-CN"/>
        </w:rPr>
        <w:t>等做了</w:t>
      </w:r>
      <w:r>
        <w:rPr>
          <w:rFonts w:hint="eastAsia" w:ascii="仿宋" w:hAnsi="仿宋" w:eastAsia="仿宋" w:cs="Times New Roman"/>
          <w:szCs w:val="24"/>
          <w:highlight w:val="none"/>
        </w:rPr>
        <w:t>调整，</w:t>
      </w:r>
      <w:r>
        <w:rPr>
          <w:rFonts w:hint="eastAsia" w:ascii="仿宋" w:hAnsi="仿宋" w:eastAsia="仿宋" w:cs="Times New Roman"/>
          <w:szCs w:val="24"/>
          <w:highlight w:val="none"/>
          <w:lang w:eastAsia="zh-CN"/>
        </w:rPr>
        <w:t>“</w:t>
      </w:r>
      <w:r>
        <w:rPr>
          <w:rFonts w:hint="eastAsia" w:ascii="仿宋" w:hAnsi="仿宋" w:eastAsia="仿宋" w:cs="Times New Roman"/>
          <w:szCs w:val="24"/>
          <w:highlight w:val="none"/>
          <w:lang w:val="en-US" w:eastAsia="zh-CN"/>
        </w:rPr>
        <w:t>对比结果描述</w:t>
      </w:r>
      <w:r>
        <w:rPr>
          <w:rFonts w:hint="eastAsia" w:ascii="仿宋" w:hAnsi="仿宋" w:eastAsia="仿宋" w:cs="Times New Roman"/>
          <w:szCs w:val="24"/>
          <w:highlight w:val="none"/>
          <w:lang w:eastAsia="zh-CN"/>
        </w:rPr>
        <w:t>”</w:t>
      </w:r>
      <w:r>
        <w:rPr>
          <w:rFonts w:hint="eastAsia" w:ascii="仿宋" w:hAnsi="仿宋" w:eastAsia="仿宋" w:cs="Times New Roman"/>
          <w:szCs w:val="24"/>
          <w:highlight w:val="none"/>
        </w:rPr>
        <w:t>为“</w:t>
      </w:r>
      <w:r>
        <w:rPr>
          <w:rFonts w:hint="eastAsia" w:ascii="仿宋" w:hAnsi="仿宋" w:eastAsia="仿宋" w:cs="Times New Roman"/>
          <w:szCs w:val="24"/>
          <w:highlight w:val="none"/>
          <w:lang w:eastAsia="zh-CN"/>
        </w:rPr>
        <w:t>疑似</w:t>
      </w:r>
      <w:r>
        <w:rPr>
          <w:rFonts w:hint="eastAsia" w:ascii="仿宋" w:hAnsi="仿宋" w:eastAsia="仿宋" w:cs="Times New Roman"/>
          <w:szCs w:val="24"/>
          <w:highlight w:val="none"/>
          <w:lang w:val="en-US" w:eastAsia="zh-CN"/>
        </w:rPr>
        <w:t>调整”。</w:t>
      </w:r>
    </w:p>
    <w:p>
      <w:pPr>
        <w:numPr>
          <w:ilvl w:val="0"/>
          <w:numId w:val="45"/>
        </w:numPr>
        <w:tabs>
          <w:tab w:val="left" w:pos="312"/>
        </w:tabs>
        <w:adjustRightInd w:val="0"/>
        <w:snapToGrid w:val="0"/>
        <w:spacing w:line="240" w:lineRule="auto"/>
        <w:ind w:firstLine="480" w:firstLineChars="200"/>
        <w:rPr>
          <w:rFonts w:hint="eastAsia"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关联度中等：识别语义匹配度40%以上，内外规之间有语义一致的动作或标签等</w:t>
      </w:r>
    </w:p>
    <w:p>
      <w:pPr>
        <w:numPr>
          <w:ilvl w:val="0"/>
          <w:numId w:val="45"/>
        </w:numPr>
        <w:tabs>
          <w:tab w:val="left" w:pos="312"/>
        </w:tabs>
        <w:adjustRightInd w:val="0"/>
        <w:snapToGrid w:val="0"/>
        <w:spacing w:line="240" w:lineRule="auto"/>
        <w:ind w:firstLine="480" w:firstLineChars="200"/>
        <w:rPr>
          <w:rFonts w:hint="eastAsia"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未触发上述结果，同时也未找到相应对齐内规段落的，“对比结果描述”为“暂未匹配到关联条款”。</w:t>
      </w:r>
    </w:p>
    <w:p>
      <w:pPr>
        <w:numPr>
          <w:ilvl w:val="0"/>
          <w:numId w:val="43"/>
        </w:numPr>
        <w:adjustRightInd w:val="0"/>
        <w:snapToGrid w:val="0"/>
        <w:spacing w:line="240" w:lineRule="auto"/>
        <w:ind w:firstLine="480" w:firstLineChars="200"/>
        <w:rPr>
          <w:rFonts w:hint="eastAsia"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外规比内规一对多的情况下，支持在分析报告页面筛选该外规和某一（几）项内规的对比。同理内规比外规。</w:t>
      </w:r>
    </w:p>
    <w:p>
      <w:pPr>
        <w:numPr>
          <w:ilvl w:val="0"/>
          <w:numId w:val="43"/>
        </w:numPr>
        <w:adjustRightInd w:val="0"/>
        <w:snapToGrid w:val="0"/>
        <w:spacing w:line="240" w:lineRule="auto"/>
        <w:ind w:firstLine="480" w:firstLineChars="200"/>
        <w:rPr>
          <w:rFonts w:hint="eastAsia"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外外、内内规比对时：重点对比标签（业务职能、操作要求）、主语、动作匹配度，以及语义的关联性，“对比结果描述”为“关联度较高”“关联度中等”。</w:t>
      </w:r>
    </w:p>
    <w:p>
      <w:pPr>
        <w:numPr>
          <w:ilvl w:val="0"/>
          <w:numId w:val="43"/>
        </w:numPr>
        <w:adjustRightInd w:val="0"/>
        <w:snapToGrid w:val="0"/>
        <w:spacing w:line="240" w:lineRule="auto"/>
        <w:ind w:firstLine="480" w:firstLineChars="200"/>
        <w:rPr>
          <w:rFonts w:hint="default"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特殊的内内对比：上下位内规之间对比，对比结果也是“基本一致”“大体一致”“细化补充”“疑似未落实”“疑似调整”“暂未匹配到关联条款”，但此处主语对比需要弱化。</w:t>
      </w:r>
    </w:p>
    <w:p>
      <w:pPr>
        <w:numPr>
          <w:ilvl w:val="0"/>
          <w:numId w:val="43"/>
        </w:numPr>
        <w:adjustRightInd w:val="0"/>
        <w:snapToGrid w:val="0"/>
        <w:spacing w:line="240" w:lineRule="auto"/>
        <w:ind w:firstLine="480" w:firstLineChars="200"/>
        <w:rPr>
          <w:rFonts w:hint="default"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在对比前增加提示或标签“是否为上下位制度”。</w:t>
      </w:r>
    </w:p>
    <w:p>
      <w:pPr>
        <w:numPr>
          <w:ilvl w:val="0"/>
          <w:numId w:val="43"/>
        </w:numPr>
        <w:adjustRightInd w:val="0"/>
        <w:snapToGrid w:val="0"/>
        <w:spacing w:line="240" w:lineRule="auto"/>
        <w:ind w:firstLine="480" w:firstLineChars="200"/>
        <w:rPr>
          <w:rFonts w:hint="default" w:ascii="仿宋" w:hAnsi="仿宋" w:eastAsia="仿宋" w:cs="Times New Roman"/>
          <w:szCs w:val="24"/>
          <w:highlight w:val="none"/>
          <w:lang w:eastAsia="zh-CN"/>
        </w:rPr>
      </w:pPr>
      <w:r>
        <w:rPr>
          <w:rFonts w:hint="eastAsia" w:ascii="仿宋" w:hAnsi="仿宋" w:eastAsia="仿宋" w:cs="Times New Roman"/>
          <w:szCs w:val="24"/>
          <w:highlight w:val="none"/>
          <w:lang w:val="en-US" w:eastAsia="zh-CN"/>
        </w:rPr>
        <w:t>根据内外规、内内、外外规对比，不同对比目的，优化不同场景的对比模型和筛选条件，更新对比结果描述，同时，提升段落对齐精度，对比方式更多增加语义关联度对比，增加比对条款主语、动作、业务职能和操作要求标签的匹配度，优化现有对比结果不精准、对比不相关的条款的现状。</w:t>
      </w:r>
    </w:p>
    <w:p>
      <w:pPr>
        <w:numPr>
          <w:ilvl w:val="0"/>
          <w:numId w:val="43"/>
        </w:numPr>
        <w:adjustRightInd w:val="0"/>
        <w:snapToGrid w:val="0"/>
        <w:spacing w:line="240" w:lineRule="auto"/>
        <w:ind w:firstLine="480" w:firstLineChars="200"/>
        <w:rPr>
          <w:rFonts w:hint="default" w:ascii="仿宋" w:hAnsi="仿宋" w:eastAsia="仿宋" w:cs="Times New Roman"/>
          <w:szCs w:val="24"/>
          <w:highlight w:val="none"/>
          <w:lang w:eastAsia="zh-CN"/>
        </w:rPr>
      </w:pPr>
      <w:r>
        <w:rPr>
          <w:rFonts w:hint="eastAsia" w:ascii="仿宋" w:hAnsi="仿宋" w:eastAsia="仿宋" w:cs="Times New Roman"/>
          <w:szCs w:val="24"/>
          <w:highlight w:val="none"/>
          <w:lang w:val="en-US" w:eastAsia="zh-CN"/>
        </w:rPr>
        <w:t>支持查询分行制度，右侧对比总行制度，“对比结果描述”。</w:t>
      </w:r>
    </w:p>
    <w:p>
      <w:pPr>
        <w:numPr>
          <w:ilvl w:val="0"/>
          <w:numId w:val="43"/>
        </w:numPr>
        <w:adjustRightInd w:val="0"/>
        <w:snapToGrid w:val="0"/>
        <w:spacing w:line="240" w:lineRule="auto"/>
        <w:ind w:firstLine="480" w:firstLineChars="200"/>
        <w:rPr>
          <w:rFonts w:hint="default" w:ascii="仿宋" w:hAnsi="仿宋" w:eastAsia="仿宋" w:cs="Times New Roman"/>
          <w:szCs w:val="24"/>
          <w:highlight w:val="none"/>
          <w:lang w:eastAsia="zh-CN"/>
        </w:rPr>
      </w:pPr>
      <w:r>
        <w:rPr>
          <w:rFonts w:hint="eastAsia" w:ascii="仿宋" w:hAnsi="仿宋" w:eastAsia="仿宋" w:cs="Times New Roman"/>
          <w:szCs w:val="24"/>
          <w:highlight w:val="none"/>
          <w:lang w:val="en-US" w:eastAsia="zh-CN"/>
        </w:rPr>
        <w:t>提升“疑似未落实”“疑似调整”分析的精准度。</w:t>
      </w:r>
    </w:p>
    <w:p>
      <w:pPr>
        <w:numPr>
          <w:ilvl w:val="0"/>
          <w:numId w:val="0"/>
        </w:numPr>
        <w:adjustRightInd w:val="0"/>
        <w:snapToGrid w:val="0"/>
        <w:spacing w:line="240" w:lineRule="auto"/>
        <w:ind w:firstLine="480" w:firstLineChars="200"/>
        <w:rPr>
          <w:rFonts w:hint="default" w:ascii="仿宋" w:hAnsi="仿宋" w:eastAsia="仿宋" w:cs="Times New Roman"/>
          <w:szCs w:val="24"/>
          <w:highlight w:val="none"/>
          <w:lang w:val="en-US" w:eastAsia="zh-CN"/>
        </w:rPr>
      </w:pPr>
      <w:r>
        <w:rPr>
          <w:rFonts w:hint="eastAsia" w:ascii="仿宋" w:hAnsi="仿宋" w:eastAsia="仿宋" w:cs="Times New Roman"/>
          <w:szCs w:val="24"/>
          <w:highlight w:val="none"/>
          <w:lang w:val="en-US" w:eastAsia="zh-CN"/>
        </w:rPr>
        <w:t>现有精准度不足，示例：《商业银行市场风险管理指引》和《中国银行业监督管理委员会关于进一步加强商业银行市场风险管理工作的通知》</w:t>
      </w:r>
    </w:p>
    <w:p>
      <w:pPr>
        <w:numPr>
          <w:ilvl w:val="0"/>
          <w:numId w:val="0"/>
        </w:numPr>
        <w:adjustRightInd w:val="0"/>
        <w:snapToGrid w:val="0"/>
        <w:spacing w:line="240" w:lineRule="auto"/>
        <w:ind w:firstLine="0" w:firstLineChars="0"/>
        <w:jc w:val="center"/>
      </w:pPr>
      <w:r>
        <w:drawing>
          <wp:inline distT="0" distB="0" distL="114300" distR="114300">
            <wp:extent cx="3879215" cy="1934845"/>
            <wp:effectExtent l="0" t="0" r="0" b="0"/>
            <wp:docPr id="5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43"/>
                    <pic:cNvPicPr>
                      <a:picLocks noChangeAspect="1"/>
                    </pic:cNvPicPr>
                  </pic:nvPicPr>
                  <pic:blipFill>
                    <a:blip r:embed="rId71"/>
                    <a:srcRect t="5612" r="569" b="6248"/>
                    <a:stretch>
                      <a:fillRect/>
                    </a:stretch>
                  </pic:blipFill>
                  <pic:spPr>
                    <a:xfrm>
                      <a:off x="0" y="0"/>
                      <a:ext cx="3879215" cy="1934845"/>
                    </a:xfrm>
                    <a:prstGeom prst="rect">
                      <a:avLst/>
                    </a:prstGeom>
                    <a:noFill/>
                    <a:ln>
                      <a:noFill/>
                    </a:ln>
                  </pic:spPr>
                </pic:pic>
              </a:graphicData>
            </a:graphic>
          </wp:inline>
        </w:drawing>
      </w:r>
    </w:p>
    <w:p>
      <w:pPr>
        <w:numPr>
          <w:ilvl w:val="0"/>
          <w:numId w:val="0"/>
        </w:numPr>
        <w:adjustRightInd w:val="0"/>
        <w:snapToGrid w:val="0"/>
        <w:spacing w:line="240" w:lineRule="auto"/>
        <w:ind w:firstLine="0" w:firstLineChars="0"/>
        <w:jc w:val="center"/>
      </w:pPr>
      <w:r>
        <w:drawing>
          <wp:inline distT="0" distB="0" distL="114300" distR="114300">
            <wp:extent cx="3922395" cy="1858010"/>
            <wp:effectExtent l="0" t="0" r="0" b="0"/>
            <wp:docPr id="54"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9"/>
                    <pic:cNvPicPr>
                      <a:picLocks noChangeAspect="1"/>
                    </pic:cNvPicPr>
                  </pic:nvPicPr>
                  <pic:blipFill>
                    <a:blip r:embed="rId72"/>
                    <a:srcRect t="6360" b="9439"/>
                    <a:stretch>
                      <a:fillRect/>
                    </a:stretch>
                  </pic:blipFill>
                  <pic:spPr>
                    <a:xfrm>
                      <a:off x="0" y="0"/>
                      <a:ext cx="3922395" cy="1858010"/>
                    </a:xfrm>
                    <a:prstGeom prst="rect">
                      <a:avLst/>
                    </a:prstGeom>
                    <a:noFill/>
                    <a:ln>
                      <a:noFill/>
                    </a:ln>
                  </pic:spPr>
                </pic:pic>
              </a:graphicData>
            </a:graphic>
          </wp:inline>
        </w:drawing>
      </w:r>
    </w:p>
    <w:p>
      <w:pPr>
        <w:numPr>
          <w:ilvl w:val="0"/>
          <w:numId w:val="43"/>
        </w:numPr>
        <w:adjustRightInd w:val="0"/>
        <w:snapToGrid w:val="0"/>
        <w:spacing w:line="240" w:lineRule="auto"/>
        <w:ind w:firstLine="480" w:firstLineChars="200"/>
        <w:rPr>
          <w:rFonts w:hint="eastAsia" w:ascii="仿宋" w:hAnsi="仿宋" w:eastAsia="仿宋" w:cs="仿宋"/>
          <w:lang w:eastAsia="zh-CN"/>
        </w:rPr>
      </w:pPr>
      <w:r>
        <w:rPr>
          <w:rFonts w:hint="eastAsia" w:ascii="仿宋" w:hAnsi="仿宋" w:eastAsia="仿宋" w:cs="仿宋"/>
          <w:szCs w:val="24"/>
          <w:highlight w:val="none"/>
          <w:lang w:val="en-US" w:eastAsia="zh-CN"/>
        </w:rPr>
        <w:t>内外规对比条件增加：XX包括但不限于ABC—— 内规也应有XX包括ABC……（范围应比外规多）。</w:t>
      </w:r>
    </w:p>
    <w:p>
      <w:pPr>
        <w:numPr>
          <w:ilvl w:val="0"/>
          <w:numId w:val="43"/>
        </w:numPr>
        <w:adjustRightInd w:val="0"/>
        <w:snapToGrid w:val="0"/>
        <w:spacing w:line="240" w:lineRule="auto"/>
        <w:ind w:firstLine="480" w:firstLineChars="200"/>
        <w:jc w:val="left"/>
        <w:rPr>
          <w:rFonts w:hint="eastAsia" w:ascii="仿宋" w:hAnsi="仿宋" w:eastAsia="仿宋" w:cs="仿宋"/>
          <w:lang w:eastAsia="zh-CN"/>
        </w:rPr>
      </w:pPr>
      <w:r>
        <w:rPr>
          <w:rFonts w:hint="eastAsia" w:ascii="仿宋" w:hAnsi="仿宋" w:eastAsia="仿宋" w:cs="仿宋"/>
          <w:szCs w:val="24"/>
          <w:highlight w:val="none"/>
          <w:lang w:val="en-US" w:eastAsia="zh-CN"/>
        </w:rPr>
        <w:t>文档比对界面，增加全选筛选框。</w:t>
      </w:r>
    </w:p>
    <w:p>
      <w:pPr>
        <w:pStyle w:val="70"/>
        <w:rPr>
          <w:rFonts w:hint="eastAsia" w:cs="仿宋"/>
        </w:rPr>
      </w:pPr>
      <w:r>
        <w:rPr>
          <w:rFonts w:hint="eastAsia" w:cs="仿宋"/>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67"/>
        <w:numPr>
          <w:ilvl w:val="3"/>
          <w:numId w:val="3"/>
        </w:numPr>
        <w:spacing w:line="240" w:lineRule="auto"/>
        <w:ind w:firstLineChars="0"/>
        <w:outlineLvl w:val="3"/>
        <w:rPr>
          <w:rFonts w:hint="eastAsia" w:ascii="仿宋" w:hAnsi="仿宋" w:eastAsia="仿宋" w:cs="仿宋"/>
          <w:szCs w:val="24"/>
          <w:highlight w:val="yellow"/>
        </w:rPr>
      </w:pPr>
      <w:r>
        <w:rPr>
          <w:rFonts w:hint="eastAsia" w:ascii="仿宋" w:hAnsi="仿宋" w:eastAsia="仿宋" w:cs="仿宋"/>
          <w:highlight w:val="yellow"/>
          <w:lang w:val="en-US" w:eastAsia="zh-CN"/>
        </w:rPr>
        <w:t>首页合规知识模块优化</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cs="Times New Roman"/>
          <w:szCs w:val="24"/>
          <w:lang w:eastAsia="zh-CN"/>
        </w:rPr>
      </w:pPr>
      <w:r>
        <w:rPr>
          <w:rFonts w:hint="eastAsia" w:ascii="仿宋" w:hAnsi="仿宋" w:eastAsia="仿宋" w:cs="Times New Roman"/>
          <w:szCs w:val="24"/>
          <w:lang w:val="en-US" w:eastAsia="zh-CN"/>
        </w:rPr>
        <w:t>合规规则库和合规图谱系统，首页的合规知识模块展示内容进行调整优化，优先展示有“</w:t>
      </w:r>
      <w:r>
        <w:rPr>
          <w:rFonts w:hint="eastAsia" w:ascii="仿宋" w:hAnsi="仿宋" w:eastAsia="仿宋" w:cs="Times New Roman"/>
          <w:szCs w:val="24"/>
        </w:rPr>
        <w:t>禁止性规定</w:t>
      </w:r>
      <w:r>
        <w:rPr>
          <w:rFonts w:hint="eastAsia" w:ascii="仿宋" w:hAnsi="仿宋" w:eastAsia="仿宋" w:cs="Times New Roman"/>
          <w:szCs w:val="24"/>
          <w:lang w:eastAsia="zh-CN"/>
        </w:rPr>
        <w:t>、</w:t>
      </w:r>
      <w:r>
        <w:rPr>
          <w:rFonts w:hint="eastAsia" w:ascii="仿宋" w:hAnsi="仿宋" w:eastAsia="仿宋" w:cs="Times New Roman"/>
          <w:szCs w:val="24"/>
          <w:lang w:val="en-US" w:eastAsia="zh-CN"/>
        </w:rPr>
        <w:t>义务性规定</w:t>
      </w:r>
      <w:r>
        <w:rPr>
          <w:rFonts w:hint="eastAsia" w:ascii="仿宋" w:hAnsi="仿宋" w:eastAsia="仿宋" w:cs="Times New Roman"/>
          <w:szCs w:val="24"/>
        </w:rPr>
        <w:t>”标签的外部监管</w:t>
      </w:r>
      <w:r>
        <w:rPr>
          <w:rFonts w:hint="eastAsia" w:ascii="仿宋" w:hAnsi="仿宋" w:eastAsia="仿宋" w:cs="Times New Roman"/>
          <w:szCs w:val="24"/>
          <w:lang w:val="en-US" w:eastAsia="zh-CN"/>
        </w:rPr>
        <w:t>法规或者制度</w:t>
      </w:r>
      <w:r>
        <w:rPr>
          <w:rFonts w:hint="eastAsia" w:ascii="仿宋" w:hAnsi="仿宋" w:eastAsia="仿宋" w:cs="Times New Roman"/>
          <w:szCs w:val="24"/>
        </w:rPr>
        <w:t>条款</w:t>
      </w:r>
      <w:r>
        <w:rPr>
          <w:rFonts w:hint="eastAsia" w:ascii="仿宋" w:hAnsi="仿宋" w:eastAsia="仿宋" w:cs="Times New Roman"/>
          <w:szCs w:val="24"/>
          <w:lang w:val="en-US" w:eastAsia="zh-CN"/>
        </w:rPr>
        <w:t>。</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adjustRightInd w:val="0"/>
        <w:snapToGrid w:val="0"/>
        <w:spacing w:line="240" w:lineRule="auto"/>
        <w:ind w:firstLine="480" w:firstLineChars="200"/>
        <w:rPr>
          <w:rFonts w:hint="default" w:eastAsia="宋体"/>
          <w:lang w:val="en-US" w:eastAsia="zh-CN"/>
        </w:rPr>
      </w:pPr>
      <w:r>
        <w:rPr>
          <w:rFonts w:hint="eastAsia" w:ascii="仿宋" w:hAnsi="仿宋" w:eastAsia="仿宋" w:cs="Times New Roman"/>
          <w:kern w:val="2"/>
          <w:sz w:val="24"/>
          <w:szCs w:val="24"/>
          <w:lang w:val="en-US" w:eastAsia="zh-CN" w:bidi="ar-SA"/>
        </w:rPr>
        <w:t>首页—合规知识</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46"/>
        </w:numPr>
        <w:adjustRightInd w:val="0"/>
        <w:snapToGrid w:val="0"/>
        <w:spacing w:line="240" w:lineRule="auto"/>
        <w:ind w:firstLine="480" w:firstLineChars="200"/>
        <w:rPr>
          <w:rFonts w:hint="eastAsia" w:ascii="仿宋" w:hAnsi="仿宋" w:eastAsia="仿宋" w:cs="仿宋"/>
        </w:rPr>
      </w:pPr>
      <w:r>
        <w:rPr>
          <w:rFonts w:hint="eastAsia" w:ascii="仿宋" w:hAnsi="仿宋" w:eastAsia="仿宋" w:cs="仿宋"/>
          <w:szCs w:val="24"/>
          <w:lang w:val="en-US" w:eastAsia="zh-CN"/>
        </w:rPr>
        <w:t>优先展示有“</w:t>
      </w:r>
      <w:r>
        <w:rPr>
          <w:rFonts w:hint="eastAsia" w:ascii="仿宋" w:hAnsi="仿宋" w:eastAsia="仿宋" w:cs="仿宋"/>
        </w:rPr>
        <w:t>禁止性规定</w:t>
      </w:r>
      <w:r>
        <w:rPr>
          <w:rFonts w:hint="eastAsia" w:ascii="仿宋" w:hAnsi="仿宋" w:eastAsia="仿宋" w:cs="仿宋"/>
          <w:lang w:eastAsia="zh-CN"/>
        </w:rPr>
        <w:t>”</w:t>
      </w:r>
      <w:r>
        <w:rPr>
          <w:rFonts w:hint="eastAsia" w:ascii="仿宋" w:hAnsi="仿宋" w:eastAsia="仿宋" w:cs="Times New Roman"/>
          <w:szCs w:val="24"/>
          <w:lang w:eastAsia="zh-CN"/>
        </w:rPr>
        <w:t>、“</w:t>
      </w:r>
      <w:r>
        <w:rPr>
          <w:rFonts w:hint="eastAsia" w:ascii="仿宋" w:hAnsi="仿宋" w:eastAsia="仿宋" w:cs="Times New Roman"/>
          <w:szCs w:val="24"/>
          <w:lang w:val="en-US" w:eastAsia="zh-CN"/>
        </w:rPr>
        <w:t>义务性规定</w:t>
      </w:r>
      <w:r>
        <w:rPr>
          <w:rFonts w:hint="eastAsia" w:ascii="仿宋" w:hAnsi="仿宋" w:eastAsia="仿宋" w:cs="仿宋"/>
        </w:rPr>
        <w:t>”标签的外部监管</w:t>
      </w:r>
      <w:r>
        <w:rPr>
          <w:rFonts w:hint="eastAsia" w:ascii="仿宋" w:hAnsi="仿宋" w:eastAsia="仿宋" w:cs="仿宋"/>
          <w:lang w:val="en-US" w:eastAsia="zh-CN"/>
        </w:rPr>
        <w:t>法规或者制度</w:t>
      </w:r>
      <w:r>
        <w:rPr>
          <w:rFonts w:hint="eastAsia" w:ascii="仿宋" w:hAnsi="仿宋" w:eastAsia="仿宋" w:cs="仿宋"/>
        </w:rPr>
        <w:t>条款</w:t>
      </w:r>
      <w:r>
        <w:rPr>
          <w:rFonts w:hint="eastAsia" w:ascii="仿宋" w:hAnsi="仿宋" w:eastAsia="仿宋" w:cs="仿宋"/>
          <w:lang w:eastAsia="zh-CN"/>
        </w:rPr>
        <w:t>。</w:t>
      </w:r>
    </w:p>
    <w:p>
      <w:pPr>
        <w:numPr>
          <w:ilvl w:val="0"/>
          <w:numId w:val="46"/>
        </w:numPr>
        <w:adjustRightInd w:val="0"/>
        <w:snapToGrid w:val="0"/>
        <w:spacing w:line="240" w:lineRule="auto"/>
        <w:ind w:firstLine="480" w:firstLineChars="200"/>
        <w:rPr>
          <w:rFonts w:hint="eastAsia" w:ascii="仿宋" w:hAnsi="仿宋" w:eastAsia="仿宋" w:cs="仿宋"/>
          <w:szCs w:val="24"/>
          <w:lang w:eastAsia="zh-CN"/>
        </w:rPr>
      </w:pPr>
      <w:r>
        <w:rPr>
          <w:rFonts w:hint="eastAsia" w:ascii="仿宋" w:hAnsi="仿宋" w:eastAsia="仿宋" w:cs="仿宋"/>
          <w:lang w:val="en-US" w:eastAsia="zh-CN"/>
        </w:rPr>
        <w:t>条款进行轮播展示</w:t>
      </w:r>
      <w:r>
        <w:rPr>
          <w:rFonts w:hint="eastAsia" w:ascii="仿宋" w:hAnsi="仿宋" w:eastAsia="仿宋" w:cs="仿宋"/>
          <w:szCs w:val="24"/>
          <w:lang w:val="en-US" w:eastAsia="zh-CN"/>
        </w:rPr>
        <w:t>。</w:t>
      </w:r>
    </w:p>
    <w:p>
      <w:pPr>
        <w:numPr>
          <w:ilvl w:val="0"/>
          <w:numId w:val="46"/>
        </w:numPr>
        <w:adjustRightInd w:val="0"/>
        <w:snapToGrid w:val="0"/>
        <w:spacing w:line="240" w:lineRule="auto"/>
        <w:ind w:firstLine="480" w:firstLineChars="200"/>
        <w:rPr>
          <w:rFonts w:hint="eastAsia" w:ascii="仿宋" w:hAnsi="仿宋" w:eastAsia="仿宋" w:cs="仿宋"/>
          <w:szCs w:val="24"/>
          <w:lang w:eastAsia="zh-CN"/>
        </w:rPr>
      </w:pPr>
      <w:r>
        <w:rPr>
          <w:rFonts w:hint="eastAsia" w:ascii="仿宋" w:hAnsi="仿宋" w:eastAsia="仿宋" w:cs="仿宋"/>
          <w:szCs w:val="24"/>
          <w:lang w:val="en-US" w:eastAsia="zh-CN"/>
        </w:rPr>
        <w:t>根据用户所在部门、岗位，个性化选取相关</w:t>
      </w:r>
      <w:r>
        <w:rPr>
          <w:rFonts w:hint="eastAsia" w:ascii="仿宋" w:hAnsi="仿宋" w:eastAsia="仿宋" w:cs="仿宋"/>
        </w:rPr>
        <w:t>外部监管</w:t>
      </w:r>
      <w:r>
        <w:rPr>
          <w:rFonts w:hint="eastAsia" w:ascii="仿宋" w:hAnsi="仿宋" w:eastAsia="仿宋" w:cs="仿宋"/>
          <w:lang w:val="en-US" w:eastAsia="zh-CN"/>
        </w:rPr>
        <w:t>法规或者制度</w:t>
      </w:r>
      <w:r>
        <w:rPr>
          <w:rFonts w:hint="eastAsia" w:ascii="仿宋" w:hAnsi="仿宋" w:eastAsia="仿宋" w:cs="仿宋"/>
        </w:rPr>
        <w:t>条款</w:t>
      </w:r>
      <w:r>
        <w:rPr>
          <w:rFonts w:hint="eastAsia" w:ascii="仿宋" w:hAnsi="仿宋" w:eastAsia="仿宋" w:cs="仿宋"/>
          <w:lang w:val="en-US" w:eastAsia="zh-CN"/>
        </w:rPr>
        <w:t>展示。</w:t>
      </w:r>
    </w:p>
    <w:p>
      <w:pPr>
        <w:numPr>
          <w:ilvl w:val="0"/>
          <w:numId w:val="46"/>
        </w:numPr>
        <w:adjustRightInd w:val="0"/>
        <w:snapToGrid w:val="0"/>
        <w:spacing w:line="240" w:lineRule="auto"/>
        <w:ind w:firstLine="480" w:firstLineChars="200"/>
        <w:rPr>
          <w:rFonts w:hint="eastAsia" w:ascii="仿宋" w:hAnsi="仿宋" w:eastAsia="仿宋" w:cs="仿宋"/>
          <w:szCs w:val="24"/>
          <w:lang w:eastAsia="zh-CN"/>
        </w:rPr>
      </w:pPr>
      <w:r>
        <w:rPr>
          <w:rFonts w:hint="eastAsia" w:ascii="仿宋" w:hAnsi="仿宋" w:eastAsia="仿宋" w:cs="仿宋"/>
          <w:lang w:val="en-US" w:eastAsia="zh-CN"/>
        </w:rPr>
        <w:t>点击合规知识的图片可跳转到“下一条”。</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67"/>
        <w:numPr>
          <w:ilvl w:val="3"/>
          <w:numId w:val="3"/>
        </w:numPr>
        <w:spacing w:line="240" w:lineRule="auto"/>
        <w:ind w:firstLineChars="0"/>
        <w:outlineLvl w:val="3"/>
        <w:rPr>
          <w:rFonts w:hint="eastAsia" w:ascii="仿宋" w:hAnsi="仿宋" w:eastAsia="仿宋" w:cs="仿宋"/>
          <w:szCs w:val="20"/>
          <w:highlight w:val="yellow"/>
        </w:rPr>
      </w:pPr>
      <w:r>
        <w:rPr>
          <w:rFonts w:hint="eastAsia" w:ascii="仿宋" w:hAnsi="仿宋" w:eastAsia="仿宋" w:cs="仿宋"/>
          <w:szCs w:val="20"/>
          <w:highlight w:val="yellow"/>
          <w:lang w:val="en-US" w:eastAsia="zh-CN"/>
        </w:rPr>
        <w:t>制度正文排版优化</w:t>
      </w:r>
    </w:p>
    <w:p>
      <w:pPr>
        <w:pStyle w:val="67"/>
        <w:numPr>
          <w:ilvl w:val="4"/>
          <w:numId w:val="3"/>
        </w:numPr>
        <w:spacing w:line="240" w:lineRule="auto"/>
        <w:ind w:firstLineChars="0"/>
        <w:outlineLvl w:val="4"/>
        <w:rPr>
          <w:rFonts w:hint="eastAsia" w:ascii="仿宋" w:hAnsi="仿宋" w:eastAsia="仿宋" w:cs="仿宋"/>
          <w:szCs w:val="24"/>
          <w:highlight w:val="none"/>
          <w:lang w:val="en-US" w:eastAsia="zh-CN"/>
        </w:rPr>
      </w:pPr>
      <w:r>
        <w:rPr>
          <w:rFonts w:hint="eastAsia" w:ascii="仿宋" w:hAnsi="仿宋" w:eastAsia="仿宋" w:cs="黑体"/>
          <w:szCs w:val="24"/>
          <w:highlight w:val="none"/>
        </w:rPr>
        <w:t>功能描述</w:t>
      </w:r>
    </w:p>
    <w:p>
      <w:pPr>
        <w:adjustRightInd w:val="0"/>
        <w:snapToGrid w:val="0"/>
        <w:spacing w:line="240" w:lineRule="auto"/>
        <w:ind w:firstLine="480" w:firstLineChars="200"/>
        <w:rPr>
          <w:rFonts w:hint="eastAsia" w:ascii="仿宋" w:hAnsi="仿宋" w:eastAsia="仿宋" w:cs="仿宋"/>
          <w:szCs w:val="24"/>
          <w:highlight w:val="yellow"/>
          <w:lang w:val="en-US" w:eastAsia="zh-CN"/>
        </w:rPr>
      </w:pPr>
      <w:r>
        <w:rPr>
          <w:rFonts w:hint="eastAsia" w:ascii="仿宋" w:hAnsi="仿宋" w:eastAsia="仿宋" w:cs="Times New Roman"/>
          <w:szCs w:val="24"/>
          <w:lang w:val="en-US" w:eastAsia="zh-CN"/>
        </w:rPr>
        <w:t>目前从制度系统导入的制度文件，在合规图谱系统版面展示时，包含了红头内容，且保留原有文件的换行，需优化文本转化的规整度、统一度。</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adjustRightInd w:val="0"/>
        <w:snapToGrid w:val="0"/>
        <w:spacing w:line="240" w:lineRule="auto"/>
        <w:ind w:firstLine="480" w:firstLineChars="200"/>
        <w:rPr>
          <w:rFonts w:hint="eastAsia" w:ascii="仿宋" w:hAnsi="仿宋" w:eastAsia="仿宋" w:cs="Times New Roman"/>
          <w:kern w:val="2"/>
          <w:sz w:val="24"/>
          <w:szCs w:val="24"/>
          <w:lang w:val="en-US" w:eastAsia="zh-CN" w:bidi="ar-SA"/>
        </w:rPr>
      </w:pPr>
      <w:r>
        <w:rPr>
          <w:rFonts w:hint="eastAsia" w:ascii="仿宋" w:hAnsi="仿宋" w:eastAsia="仿宋" w:cs="Times New Roman"/>
          <w:kern w:val="2"/>
          <w:sz w:val="24"/>
          <w:szCs w:val="24"/>
          <w:lang w:val="en-US" w:eastAsia="zh-CN" w:bidi="ar-SA"/>
        </w:rPr>
        <w:t>制度正文详情页</w:t>
      </w:r>
    </w:p>
    <w:p>
      <w:pPr>
        <w:adjustRightInd w:val="0"/>
        <w:snapToGrid w:val="0"/>
        <w:spacing w:line="240" w:lineRule="auto"/>
        <w:ind w:firstLine="480" w:firstLineChars="200"/>
      </w:pPr>
      <w:r>
        <w:drawing>
          <wp:inline distT="0" distB="0" distL="114300" distR="114300">
            <wp:extent cx="5270500" cy="1950085"/>
            <wp:effectExtent l="0" t="0" r="0" b="0"/>
            <wp:docPr id="55"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0"/>
                    <pic:cNvPicPr>
                      <a:picLocks noChangeAspect="1"/>
                    </pic:cNvPicPr>
                  </pic:nvPicPr>
                  <pic:blipFill>
                    <a:blip r:embed="rId73"/>
                    <a:stretch>
                      <a:fillRect/>
                    </a:stretch>
                  </pic:blipFill>
                  <pic:spPr>
                    <a:xfrm>
                      <a:off x="0" y="0"/>
                      <a:ext cx="5270500" cy="1950085"/>
                    </a:xfrm>
                    <a:prstGeom prst="rect">
                      <a:avLst/>
                    </a:prstGeom>
                    <a:noFill/>
                    <a:ln>
                      <a:noFill/>
                    </a:ln>
                  </pic:spPr>
                </pic:pic>
              </a:graphicData>
            </a:graphic>
          </wp:inline>
        </w:drawing>
      </w:r>
    </w:p>
    <w:p>
      <w:pPr>
        <w:adjustRightInd w:val="0"/>
        <w:snapToGrid w:val="0"/>
        <w:spacing w:line="240" w:lineRule="auto"/>
        <w:ind w:firstLine="480" w:firstLineChars="200"/>
        <w:rPr>
          <w:rFonts w:hint="default"/>
          <w:lang w:val="en-US" w:eastAsia="zh-CN"/>
        </w:rPr>
      </w:pPr>
      <w:r>
        <w:drawing>
          <wp:inline distT="0" distB="0" distL="114300" distR="114300">
            <wp:extent cx="5272405" cy="1066165"/>
            <wp:effectExtent l="0" t="0" r="0" b="0"/>
            <wp:docPr id="56"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42"/>
                    <pic:cNvPicPr>
                      <a:picLocks noChangeAspect="1"/>
                    </pic:cNvPicPr>
                  </pic:nvPicPr>
                  <pic:blipFill>
                    <a:blip r:embed="rId74"/>
                    <a:stretch>
                      <a:fillRect/>
                    </a:stretch>
                  </pic:blipFill>
                  <pic:spPr>
                    <a:xfrm>
                      <a:off x="0" y="0"/>
                      <a:ext cx="5272405" cy="1066165"/>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47"/>
        </w:numPr>
        <w:adjustRightInd w:val="0"/>
        <w:snapToGrid w:val="0"/>
        <w:spacing w:line="240" w:lineRule="auto"/>
        <w:ind w:firstLine="480" w:firstLineChars="200"/>
        <w:rPr>
          <w:rFonts w:hint="eastAsia" w:ascii="仿宋" w:hAnsi="仿宋" w:eastAsia="仿宋" w:cs="仿宋"/>
        </w:rPr>
      </w:pPr>
      <w:r>
        <w:rPr>
          <w:rFonts w:hint="eastAsia" w:ascii="仿宋" w:hAnsi="仿宋" w:eastAsia="仿宋" w:cs="仿宋"/>
          <w:szCs w:val="24"/>
          <w:lang w:val="en-US" w:eastAsia="zh-CN"/>
        </w:rPr>
        <w:t>正文不需要展示红头内容（XXX文件、文号）；</w:t>
      </w:r>
    </w:p>
    <w:p>
      <w:pPr>
        <w:numPr>
          <w:ilvl w:val="0"/>
          <w:numId w:val="47"/>
        </w:numPr>
        <w:adjustRightInd w:val="0"/>
        <w:snapToGrid w:val="0"/>
        <w:spacing w:line="240" w:lineRule="auto"/>
        <w:ind w:firstLine="480" w:firstLineChars="200"/>
        <w:rPr>
          <w:rFonts w:hint="eastAsia" w:ascii="仿宋" w:hAnsi="仿宋" w:eastAsia="仿宋" w:cs="仿宋"/>
        </w:rPr>
      </w:pPr>
      <w:r>
        <w:rPr>
          <w:rFonts w:hint="eastAsia" w:ascii="仿宋" w:hAnsi="仿宋" w:eastAsia="仿宋" w:cs="仿宋"/>
          <w:szCs w:val="24"/>
          <w:lang w:val="en-US" w:eastAsia="zh-CN"/>
        </w:rPr>
        <w:t>直接从标题（红框部分）开始展示，如果标题、附件标题有换行的要调整为同一行等</w:t>
      </w:r>
      <w:r>
        <w:rPr>
          <w:rFonts w:hint="eastAsia" w:ascii="仿宋" w:hAnsi="仿宋" w:eastAsia="仿宋" w:cs="仿宋"/>
          <w:lang w:eastAsia="zh-CN"/>
        </w:rPr>
        <w:t>。</w:t>
      </w:r>
    </w:p>
    <w:p>
      <w:pPr>
        <w:numPr>
          <w:ilvl w:val="0"/>
          <w:numId w:val="0"/>
        </w:numPr>
        <w:adjustRightInd w:val="0"/>
        <w:snapToGrid w:val="0"/>
        <w:spacing w:line="240" w:lineRule="auto"/>
        <w:ind w:firstLine="480" w:firstLineChars="200"/>
        <w:rPr>
          <w:rFonts w:hint="default" w:ascii="仿宋" w:hAnsi="仿宋" w:eastAsia="仿宋" w:cs="仿宋"/>
          <w:lang w:val="en-US"/>
        </w:rPr>
      </w:pPr>
      <w:r>
        <w:rPr>
          <w:rFonts w:hint="eastAsia" w:ascii="仿宋" w:hAnsi="仿宋" w:eastAsia="仿宋" w:cs="仿宋"/>
          <w:lang w:val="en-US" w:eastAsia="zh-CN"/>
        </w:rPr>
        <w:t>注意：有的有红头、有的红头直接转文字，导入方式需保持一致。</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cs="Times New Roman"/>
          <w:szCs w:val="24"/>
          <w:lang w:val="en-US" w:eastAsia="zh-CN"/>
        </w:rPr>
        <w:t>无</w:t>
      </w:r>
    </w:p>
    <w:p>
      <w:pPr>
        <w:pStyle w:val="63"/>
        <w:rPr>
          <w:rFonts w:hint="eastAsia" w:ascii="仿宋" w:hAnsi="仿宋" w:eastAsia="仿宋" w:cs="仿宋"/>
          <w:szCs w:val="24"/>
          <w:highlight w:val="yellow"/>
          <w:lang w:val="en-US" w:eastAsia="zh-CN"/>
        </w:rPr>
      </w:pPr>
    </w:p>
    <w:p>
      <w:pPr>
        <w:pStyle w:val="67"/>
        <w:numPr>
          <w:ilvl w:val="3"/>
          <w:numId w:val="3"/>
        </w:numPr>
        <w:spacing w:line="240" w:lineRule="auto"/>
        <w:ind w:firstLineChars="0"/>
        <w:outlineLvl w:val="3"/>
        <w:rPr>
          <w:rFonts w:hint="eastAsia" w:ascii="仿宋" w:hAnsi="仿宋" w:eastAsia="仿宋" w:cs="仿宋"/>
          <w:szCs w:val="24"/>
          <w:highlight w:val="yellow"/>
        </w:rPr>
      </w:pPr>
      <w:r>
        <w:rPr>
          <w:rFonts w:hint="eastAsia" w:ascii="仿宋" w:hAnsi="仿宋" w:eastAsia="仿宋" w:cs="仿宋"/>
          <w:highlight w:val="yellow"/>
          <w:lang w:val="en-US" w:eastAsia="zh-CN"/>
        </w:rPr>
        <w:t>首页样式排版优化</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cs="Times New Roman"/>
          <w:szCs w:val="24"/>
          <w:lang w:eastAsia="zh-CN"/>
        </w:rPr>
      </w:pPr>
      <w:r>
        <w:rPr>
          <w:rFonts w:hint="eastAsia" w:ascii="仿宋" w:hAnsi="仿宋" w:eastAsia="仿宋" w:cs="Times New Roman"/>
          <w:szCs w:val="24"/>
          <w:lang w:val="en-US" w:eastAsia="zh-CN"/>
        </w:rPr>
        <w:t>对</w:t>
      </w:r>
      <w:r>
        <w:rPr>
          <w:rFonts w:hint="eastAsia" w:ascii="仿宋" w:hAnsi="仿宋" w:eastAsia="仿宋" w:cs="Times New Roman"/>
          <w:szCs w:val="24"/>
        </w:rPr>
        <w:t>合规</w:t>
      </w:r>
      <w:r>
        <w:rPr>
          <w:rFonts w:hint="eastAsia" w:ascii="仿宋" w:hAnsi="仿宋" w:eastAsia="仿宋" w:cs="Times New Roman"/>
          <w:szCs w:val="24"/>
          <w:lang w:val="en-US" w:eastAsia="zh-CN"/>
        </w:rPr>
        <w:t>规则库和合规图谱系统首页的排版样式、字体大小、图文展示进行优化</w:t>
      </w:r>
      <w:r>
        <w:rPr>
          <w:rFonts w:hint="eastAsia" w:ascii="仿宋" w:hAnsi="仿宋" w:eastAsia="仿宋" w:cs="Times New Roman"/>
          <w:szCs w:val="24"/>
          <w:lang w:eastAsia="zh-CN"/>
        </w:rPr>
        <w:t>。</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60"/>
        <w:rPr>
          <w:rFonts w:hint="eastAsia"/>
        </w:rPr>
      </w:pPr>
      <w:r>
        <w:drawing>
          <wp:inline distT="0" distB="0" distL="114300" distR="114300">
            <wp:extent cx="5271770" cy="3084195"/>
            <wp:effectExtent l="0" t="0" r="0" b="0"/>
            <wp:docPr id="5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97"/>
                    <pic:cNvPicPr>
                      <a:picLocks noChangeAspect="1"/>
                    </pic:cNvPicPr>
                  </pic:nvPicPr>
                  <pic:blipFill>
                    <a:blip r:embed="rId75"/>
                    <a:stretch>
                      <a:fillRect/>
                    </a:stretch>
                  </pic:blipFill>
                  <pic:spPr>
                    <a:xfrm>
                      <a:off x="0" y="0"/>
                      <a:ext cx="5271770" cy="3084195"/>
                    </a:xfrm>
                    <a:prstGeom prst="rect">
                      <a:avLst/>
                    </a:prstGeom>
                    <a:noFill/>
                    <a:ln>
                      <a:noFill/>
                    </a:ln>
                  </pic:spPr>
                </pic:pic>
              </a:graphicData>
            </a:graphic>
          </wp:inline>
        </w:drawing>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48"/>
        </w:numPr>
        <w:adjustRightInd w:val="0"/>
        <w:snapToGrid w:val="0"/>
        <w:spacing w:line="240" w:lineRule="auto"/>
        <w:ind w:firstLine="480" w:firstLineChars="200"/>
        <w:rPr>
          <w:rFonts w:hint="eastAsia" w:ascii="仿宋" w:hAnsi="仿宋" w:eastAsia="仿宋" w:cs="仿宋"/>
          <w:szCs w:val="24"/>
          <w:lang w:val="en-US" w:eastAsia="zh-CN"/>
        </w:rPr>
      </w:pPr>
      <w:r>
        <w:rPr>
          <w:rFonts w:hint="eastAsia" w:ascii="仿宋" w:hAnsi="仿宋" w:eastAsia="仿宋" w:cs="仿宋"/>
          <w:szCs w:val="24"/>
          <w:lang w:val="en-US" w:eastAsia="zh-CN"/>
        </w:rPr>
        <w:t>对首页布局进行调整，见操作步骤图。</w:t>
      </w:r>
    </w:p>
    <w:p>
      <w:pPr>
        <w:numPr>
          <w:ilvl w:val="0"/>
          <w:numId w:val="48"/>
        </w:numPr>
        <w:adjustRightInd w:val="0"/>
        <w:snapToGrid w:val="0"/>
        <w:spacing w:line="240" w:lineRule="auto"/>
        <w:ind w:firstLine="480" w:firstLineChars="200"/>
        <w:rPr>
          <w:rFonts w:hint="eastAsia" w:ascii="仿宋" w:hAnsi="仿宋" w:eastAsia="仿宋" w:cs="仿宋"/>
          <w:szCs w:val="24"/>
          <w:lang w:val="en-US" w:eastAsia="zh-CN"/>
        </w:rPr>
      </w:pPr>
      <w:r>
        <w:rPr>
          <w:rFonts w:hint="eastAsia" w:ascii="仿宋" w:hAnsi="仿宋" w:eastAsia="仿宋" w:cs="仿宋"/>
          <w:szCs w:val="24"/>
          <w:lang w:val="en-US" w:eastAsia="zh-CN"/>
        </w:rPr>
        <w:t>每个功能模块之间的分界线颜色调深。</w:t>
      </w:r>
    </w:p>
    <w:p>
      <w:pPr>
        <w:numPr>
          <w:ilvl w:val="0"/>
          <w:numId w:val="48"/>
        </w:numPr>
        <w:adjustRightInd w:val="0"/>
        <w:snapToGrid w:val="0"/>
        <w:spacing w:line="240" w:lineRule="auto"/>
        <w:ind w:firstLine="480" w:firstLineChars="200"/>
        <w:rPr>
          <w:rFonts w:hint="eastAsia" w:ascii="仿宋" w:hAnsi="仿宋" w:eastAsia="仿宋" w:cs="仿宋"/>
          <w:szCs w:val="24"/>
          <w:lang w:val="en-US" w:eastAsia="zh-CN"/>
        </w:rPr>
      </w:pPr>
      <w:r>
        <w:rPr>
          <w:rFonts w:hint="eastAsia" w:ascii="仿宋" w:hAnsi="仿宋" w:eastAsia="仿宋" w:cs="仿宋"/>
          <w:szCs w:val="24"/>
          <w:lang w:val="en-US" w:eastAsia="zh-CN"/>
        </w:rPr>
        <w:t>首页“最新监管制度”名称调整为“最新监管政策”。</w:t>
      </w:r>
    </w:p>
    <w:p>
      <w:pPr>
        <w:numPr>
          <w:ilvl w:val="0"/>
          <w:numId w:val="48"/>
        </w:numPr>
        <w:adjustRightInd w:val="0"/>
        <w:snapToGrid w:val="0"/>
        <w:spacing w:line="240" w:lineRule="auto"/>
        <w:ind w:firstLine="480" w:firstLineChars="200"/>
        <w:rPr>
          <w:rFonts w:hint="eastAsia" w:ascii="仿宋" w:hAnsi="仿宋" w:eastAsia="仿宋" w:cs="仿宋"/>
          <w:szCs w:val="24"/>
          <w:lang w:val="en-US" w:eastAsia="zh-CN"/>
        </w:rPr>
      </w:pPr>
      <w:r>
        <w:rPr>
          <w:rFonts w:hint="eastAsia" w:ascii="仿宋" w:hAnsi="仿宋" w:eastAsia="仿宋" w:cs="仿宋"/>
          <w:szCs w:val="24"/>
          <w:lang w:val="en-US" w:eastAsia="zh-CN"/>
        </w:rPr>
        <w:t>丰富首页颜色搭配，小标题字体颜色与正文字体颜色区分开。</w:t>
      </w:r>
    </w:p>
    <w:p>
      <w:pPr>
        <w:numPr>
          <w:ilvl w:val="0"/>
          <w:numId w:val="48"/>
        </w:numPr>
        <w:adjustRightInd w:val="0"/>
        <w:snapToGrid w:val="0"/>
        <w:spacing w:line="240" w:lineRule="auto"/>
        <w:ind w:firstLine="480" w:firstLineChars="200"/>
        <w:rPr>
          <w:rFonts w:hint="eastAsia" w:ascii="仿宋" w:hAnsi="仿宋" w:eastAsia="仿宋" w:cs="仿宋"/>
          <w:szCs w:val="24"/>
          <w:lang w:val="en-US" w:eastAsia="zh-CN"/>
        </w:rPr>
      </w:pPr>
      <w:r>
        <w:rPr>
          <w:rFonts w:hint="eastAsia" w:ascii="仿宋" w:hAnsi="仿宋" w:eastAsia="仿宋" w:cs="仿宋"/>
          <w:szCs w:val="24"/>
          <w:lang w:val="en-US" w:eastAsia="zh-CN"/>
        </w:rPr>
        <w:t>最新行内制度展示列表：从左侧往右侧按照</w:t>
      </w:r>
      <w:r>
        <w:rPr>
          <w:rFonts w:hint="eastAsia" w:ascii="仿宋" w:hAnsi="仿宋" w:eastAsia="仿宋"/>
        </w:rPr>
        <w:t>日期倒序</w:t>
      </w:r>
      <w:r>
        <w:rPr>
          <w:rFonts w:hint="eastAsia" w:ascii="仿宋" w:hAnsi="仿宋" w:eastAsia="仿宋" w:cs="仿宋"/>
          <w:szCs w:val="24"/>
          <w:lang w:val="en-US" w:eastAsia="zh-CN"/>
        </w:rPr>
        <w:t>排列展示。</w:t>
      </w:r>
    </w:p>
    <w:p>
      <w:pPr>
        <w:numPr>
          <w:ilvl w:val="0"/>
          <w:numId w:val="48"/>
        </w:numPr>
        <w:adjustRightInd w:val="0"/>
        <w:snapToGrid w:val="0"/>
        <w:spacing w:line="240" w:lineRule="auto"/>
        <w:ind w:firstLine="480" w:firstLineChars="200"/>
        <w:rPr>
          <w:rFonts w:hint="eastAsia" w:ascii="仿宋" w:hAnsi="仿宋" w:eastAsia="仿宋" w:cs="仿宋"/>
          <w:szCs w:val="24"/>
          <w:lang w:val="en-US" w:eastAsia="zh-CN"/>
        </w:rPr>
      </w:pPr>
      <w:r>
        <w:rPr>
          <w:rFonts w:hint="eastAsia" w:ascii="仿宋" w:hAnsi="仿宋" w:eastAsia="仿宋" w:cs="仿宋"/>
          <w:szCs w:val="24"/>
          <w:lang w:val="en-US" w:eastAsia="zh-CN"/>
        </w:rPr>
        <w:t>补充上交所相关外规。</w:t>
      </w:r>
    </w:p>
    <w:p>
      <w:pPr>
        <w:numPr>
          <w:ilvl w:val="0"/>
          <w:numId w:val="48"/>
        </w:numPr>
        <w:adjustRightInd w:val="0"/>
        <w:snapToGrid w:val="0"/>
        <w:spacing w:line="240" w:lineRule="auto"/>
        <w:ind w:firstLine="480" w:firstLineChars="200"/>
        <w:rPr>
          <w:rFonts w:hint="eastAsia" w:ascii="仿宋" w:hAnsi="仿宋" w:eastAsia="仿宋"/>
          <w:color w:val="3366FF"/>
          <w:szCs w:val="24"/>
        </w:rPr>
      </w:pPr>
      <w:r>
        <w:rPr>
          <w:rFonts w:hint="eastAsia" w:ascii="仿宋" w:hAnsi="仿宋" w:eastAsia="仿宋" w:cs="仿宋"/>
          <w:szCs w:val="24"/>
          <w:lang w:val="en-US" w:eastAsia="zh-CN"/>
        </w:rPr>
        <w:t>与企业级业务制度管理系统的跳转接口。</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cs="Times New Roman"/>
          <w:szCs w:val="24"/>
          <w:lang w:val="en-US" w:eastAsia="zh-CN"/>
        </w:rPr>
        <w:t>无</w:t>
      </w:r>
    </w:p>
    <w:p>
      <w:pPr>
        <w:numPr>
          <w:ilvl w:val="0"/>
          <w:numId w:val="0"/>
        </w:numPr>
        <w:adjustRightInd w:val="0"/>
        <w:snapToGrid w:val="0"/>
        <w:spacing w:line="240" w:lineRule="auto"/>
        <w:ind w:firstLine="0" w:firstLineChars="0"/>
        <w:rPr>
          <w:rFonts w:hint="eastAsia" w:ascii="仿宋" w:hAnsi="仿宋" w:eastAsia="仿宋"/>
          <w:color w:val="3366FF"/>
          <w:szCs w:val="24"/>
        </w:rPr>
      </w:pPr>
    </w:p>
    <w:p>
      <w:pPr>
        <w:pStyle w:val="67"/>
        <w:numPr>
          <w:ilvl w:val="3"/>
          <w:numId w:val="3"/>
        </w:numPr>
        <w:spacing w:line="240" w:lineRule="auto"/>
        <w:ind w:firstLineChars="0"/>
        <w:outlineLvl w:val="3"/>
        <w:rPr>
          <w:rFonts w:hint="eastAsia" w:ascii="仿宋" w:hAnsi="仿宋" w:eastAsia="仿宋" w:cs="仿宋"/>
          <w:szCs w:val="24"/>
          <w:highlight w:val="yellow"/>
        </w:rPr>
      </w:pPr>
      <w:r>
        <w:rPr>
          <w:rFonts w:hint="eastAsia" w:ascii="仿宋" w:hAnsi="仿宋" w:eastAsia="仿宋" w:cs="仿宋"/>
          <w:highlight w:val="yellow"/>
          <w:lang w:val="en-US" w:eastAsia="zh-CN"/>
        </w:rPr>
        <w:t>首页知识图谱关系图优化</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cs="Times New Roman"/>
          <w:szCs w:val="24"/>
          <w:lang w:eastAsia="zh-CN"/>
        </w:rPr>
      </w:pPr>
      <w:r>
        <w:rPr>
          <w:rFonts w:hint="eastAsia" w:ascii="仿宋" w:hAnsi="仿宋" w:eastAsia="仿宋" w:cs="Times New Roman"/>
          <w:szCs w:val="24"/>
          <w:lang w:val="en-US" w:eastAsia="zh-CN"/>
        </w:rPr>
        <w:t>合规规则库和合规图谱系统，首页的知识图谱关系图从多层级展示调整为按照关联度筛选展示，即每个标签只展示它的一度关系标签，化繁为简，便于查看。</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pStyle w:val="63"/>
      </w:pPr>
      <w:r>
        <w:drawing>
          <wp:inline distT="0" distB="0" distL="114300" distR="114300">
            <wp:extent cx="4838700" cy="3111500"/>
            <wp:effectExtent l="0" t="0" r="0" b="0"/>
            <wp:docPr id="58"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3"/>
                    <pic:cNvPicPr>
                      <a:picLocks noChangeAspect="1"/>
                    </pic:cNvPicPr>
                  </pic:nvPicPr>
                  <pic:blipFill>
                    <a:blip r:embed="rId76"/>
                    <a:stretch>
                      <a:fillRect/>
                    </a:stretch>
                  </pic:blipFill>
                  <pic:spPr>
                    <a:xfrm>
                      <a:off x="0" y="0"/>
                      <a:ext cx="4838700" cy="3111500"/>
                    </a:xfrm>
                    <a:prstGeom prst="rect">
                      <a:avLst/>
                    </a:prstGeom>
                    <a:noFill/>
                    <a:ln>
                      <a:noFill/>
                    </a:ln>
                  </pic:spPr>
                </pic:pic>
              </a:graphicData>
            </a:graphic>
          </wp:inline>
        </w:drawing>
      </w:r>
    </w:p>
    <w:p>
      <w:pPr>
        <w:pStyle w:val="63"/>
        <w:jc w:val="center"/>
        <w:rPr>
          <w:rFonts w:hint="eastAsia" w:ascii="仿宋" w:hAnsi="仿宋" w:eastAsia="仿宋" w:cs="Times New Roman"/>
          <w:kern w:val="2"/>
          <w:sz w:val="24"/>
          <w:szCs w:val="24"/>
          <w:lang w:val="en-US" w:eastAsia="zh-CN"/>
        </w:rPr>
      </w:pPr>
      <w:r>
        <w:rPr>
          <w:rFonts w:hint="eastAsia" w:ascii="仿宋" w:hAnsi="仿宋" w:eastAsia="仿宋" w:cs="Times New Roman"/>
          <w:kern w:val="2"/>
          <w:sz w:val="24"/>
          <w:szCs w:val="24"/>
          <w:lang w:val="en-US" w:eastAsia="zh-CN"/>
        </w:rPr>
        <w:t>一级维度</w:t>
      </w:r>
    </w:p>
    <w:p>
      <w:pPr>
        <w:pStyle w:val="63"/>
        <w:jc w:val="left"/>
      </w:pPr>
      <w:r>
        <w:drawing>
          <wp:inline distT="0" distB="0" distL="114300" distR="114300">
            <wp:extent cx="4886960" cy="3046730"/>
            <wp:effectExtent l="0" t="0" r="0" b="0"/>
            <wp:docPr id="59"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87"/>
                    <pic:cNvPicPr>
                      <a:picLocks noChangeAspect="1"/>
                    </pic:cNvPicPr>
                  </pic:nvPicPr>
                  <pic:blipFill>
                    <a:blip r:embed="rId77"/>
                    <a:stretch>
                      <a:fillRect/>
                    </a:stretch>
                  </pic:blipFill>
                  <pic:spPr>
                    <a:xfrm>
                      <a:off x="0" y="0"/>
                      <a:ext cx="4886960" cy="3046730"/>
                    </a:xfrm>
                    <a:prstGeom prst="rect">
                      <a:avLst/>
                    </a:prstGeom>
                    <a:noFill/>
                    <a:ln>
                      <a:noFill/>
                    </a:ln>
                  </pic:spPr>
                </pic:pic>
              </a:graphicData>
            </a:graphic>
          </wp:inline>
        </w:drawing>
      </w:r>
    </w:p>
    <w:p>
      <w:pPr>
        <w:pStyle w:val="63"/>
        <w:jc w:val="center"/>
        <w:rPr>
          <w:rFonts w:hint="default"/>
          <w:lang w:val="en-US" w:eastAsia="zh-CN"/>
        </w:rPr>
      </w:pP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pStyle w:val="63"/>
        <w:numPr>
          <w:ilvl w:val="0"/>
          <w:numId w:val="49"/>
        </w:numPr>
        <w:rPr>
          <w:rFonts w:hint="eastAsia" w:ascii="仿宋" w:hAnsi="仿宋" w:eastAsia="仿宋" w:cs="Times New Roman"/>
          <w:kern w:val="2"/>
          <w:sz w:val="24"/>
          <w:szCs w:val="24"/>
          <w:lang w:val="en-US" w:eastAsia="zh-CN"/>
        </w:rPr>
      </w:pPr>
      <w:r>
        <w:rPr>
          <w:rFonts w:hint="eastAsia" w:ascii="仿宋" w:hAnsi="仿宋" w:eastAsia="仿宋" w:cs="Times New Roman"/>
          <w:kern w:val="2"/>
          <w:sz w:val="24"/>
          <w:szCs w:val="24"/>
        </w:rPr>
        <w:t>“</w:t>
      </w:r>
      <w:r>
        <w:rPr>
          <w:rFonts w:hint="eastAsia" w:ascii="仿宋" w:hAnsi="仿宋" w:eastAsia="仿宋" w:cs="Times New Roman"/>
          <w:kern w:val="2"/>
          <w:sz w:val="24"/>
          <w:szCs w:val="24"/>
          <w:lang w:val="en-US" w:eastAsia="zh-CN"/>
        </w:rPr>
        <w:t>知识</w:t>
      </w:r>
      <w:r>
        <w:rPr>
          <w:rFonts w:hint="eastAsia" w:ascii="仿宋" w:hAnsi="仿宋" w:eastAsia="仿宋" w:cs="Times New Roman"/>
          <w:kern w:val="2"/>
          <w:sz w:val="24"/>
          <w:szCs w:val="24"/>
        </w:rPr>
        <w:t>图谱”关系图，按照关联度筛选展示</w:t>
      </w:r>
      <w:r>
        <w:rPr>
          <w:rFonts w:hint="eastAsia" w:ascii="仿宋" w:hAnsi="仿宋" w:eastAsia="仿宋" w:cs="Times New Roman"/>
          <w:kern w:val="2"/>
          <w:sz w:val="24"/>
          <w:szCs w:val="24"/>
          <w:lang w:val="en-US" w:eastAsia="zh-CN"/>
        </w:rPr>
        <w:t>标签关系</w:t>
      </w:r>
      <w:r>
        <w:rPr>
          <w:rFonts w:hint="eastAsia" w:ascii="仿宋" w:hAnsi="仿宋" w:eastAsia="仿宋" w:cs="Times New Roman"/>
          <w:kern w:val="2"/>
          <w:sz w:val="24"/>
          <w:szCs w:val="24"/>
          <w:lang w:eastAsia="zh-CN"/>
        </w:rPr>
        <w:t>，</w:t>
      </w:r>
      <w:r>
        <w:rPr>
          <w:rFonts w:hint="eastAsia" w:ascii="仿宋" w:hAnsi="仿宋" w:eastAsia="仿宋" w:cs="Times New Roman"/>
          <w:kern w:val="2"/>
          <w:sz w:val="24"/>
          <w:szCs w:val="24"/>
          <w:lang w:val="en-US" w:eastAsia="zh-CN"/>
        </w:rPr>
        <w:t>展示一度关系。</w:t>
      </w:r>
    </w:p>
    <w:p>
      <w:pPr>
        <w:pStyle w:val="63"/>
        <w:numPr>
          <w:ilvl w:val="0"/>
          <w:numId w:val="49"/>
        </w:numPr>
        <w:rPr>
          <w:rFonts w:hint="default" w:ascii="仿宋" w:hAnsi="仿宋" w:eastAsia="仿宋" w:cs="Times New Roman"/>
          <w:kern w:val="2"/>
          <w:sz w:val="24"/>
          <w:szCs w:val="24"/>
          <w:lang w:val="en-US" w:eastAsia="zh-CN"/>
        </w:rPr>
      </w:pPr>
      <w:r>
        <w:rPr>
          <w:rFonts w:hint="eastAsia" w:ascii="仿宋" w:hAnsi="仿宋" w:eastAsia="仿宋" w:cs="Times New Roman"/>
          <w:kern w:val="2"/>
          <w:sz w:val="24"/>
          <w:szCs w:val="24"/>
          <w:lang w:val="en-US" w:eastAsia="zh-CN"/>
        </w:rPr>
        <w:t>当</w:t>
      </w:r>
      <w:r>
        <w:rPr>
          <w:rFonts w:hint="default" w:ascii="仿宋" w:hAnsi="仿宋" w:eastAsia="仿宋" w:cs="Times New Roman"/>
          <w:kern w:val="2"/>
          <w:sz w:val="24"/>
          <w:szCs w:val="24"/>
          <w:lang w:val="en-US" w:eastAsia="zh-CN"/>
        </w:rPr>
        <w:t>打开第三级标签时，保留前两级标签本身，收起前两级标签的的关联标签。双击前两级标签，可重新拓展。</w:t>
      </w:r>
    </w:p>
    <w:p>
      <w:pPr>
        <w:pStyle w:val="63"/>
        <w:numPr>
          <w:ilvl w:val="0"/>
          <w:numId w:val="49"/>
        </w:numPr>
        <w:rPr>
          <w:rFonts w:hint="default" w:ascii="仿宋" w:hAnsi="仿宋" w:eastAsia="仿宋" w:cs="Times New Roman"/>
          <w:kern w:val="2"/>
          <w:sz w:val="24"/>
          <w:szCs w:val="24"/>
          <w:lang w:val="en-US" w:eastAsia="zh-CN"/>
        </w:rPr>
      </w:pPr>
      <w:r>
        <w:rPr>
          <w:rFonts w:hint="default" w:ascii="仿宋" w:hAnsi="仿宋" w:eastAsia="仿宋" w:cs="Times New Roman"/>
          <w:kern w:val="2"/>
          <w:sz w:val="24"/>
          <w:szCs w:val="24"/>
          <w:lang w:val="en-US" w:eastAsia="zh-CN"/>
        </w:rPr>
        <w:t>在右侧边栏展示：扩展、收起、便捷查询、下一级标签的功能</w:t>
      </w:r>
      <w:r>
        <w:rPr>
          <w:rFonts w:hint="eastAsia" w:ascii="仿宋" w:hAnsi="仿宋" w:eastAsia="仿宋" w:cs="Times New Roman"/>
          <w:kern w:val="2"/>
          <w:sz w:val="24"/>
          <w:szCs w:val="24"/>
          <w:lang w:val="en-US" w:eastAsia="zh-CN"/>
        </w:rPr>
        <w:t>，取消</w:t>
      </w:r>
      <w:r>
        <w:rPr>
          <w:rFonts w:hint="default" w:ascii="仿宋" w:hAnsi="仿宋" w:eastAsia="仿宋" w:cs="Times New Roman"/>
          <w:kern w:val="2"/>
          <w:sz w:val="24"/>
          <w:szCs w:val="24"/>
          <w:lang w:val="en-US" w:eastAsia="zh-CN"/>
        </w:rPr>
        <w:t>通过右键操作</w:t>
      </w:r>
      <w:r>
        <w:rPr>
          <w:rFonts w:hint="eastAsia" w:ascii="仿宋" w:hAnsi="仿宋" w:eastAsia="仿宋" w:cs="Times New Roman"/>
          <w:kern w:val="2"/>
          <w:sz w:val="24"/>
          <w:szCs w:val="24"/>
          <w:lang w:val="en-US" w:eastAsia="zh-CN"/>
        </w:rPr>
        <w:t>方式。</w:t>
      </w:r>
    </w:p>
    <w:p>
      <w:pPr>
        <w:pStyle w:val="63"/>
        <w:numPr>
          <w:ilvl w:val="0"/>
          <w:numId w:val="49"/>
        </w:numPr>
        <w:rPr>
          <w:rFonts w:hint="default" w:ascii="仿宋" w:hAnsi="仿宋" w:eastAsia="仿宋" w:cs="Times New Roman"/>
          <w:kern w:val="2"/>
          <w:sz w:val="24"/>
          <w:szCs w:val="24"/>
          <w:lang w:val="en-US" w:eastAsia="zh-CN"/>
        </w:rPr>
      </w:pPr>
      <w:r>
        <w:rPr>
          <w:rFonts w:hint="default" w:ascii="仿宋" w:hAnsi="仿宋" w:eastAsia="仿宋" w:cs="Times New Roman"/>
          <w:kern w:val="2"/>
          <w:sz w:val="24"/>
          <w:szCs w:val="24"/>
          <w:lang w:val="en-US" w:eastAsia="zh-CN"/>
        </w:rPr>
        <w:t>增加路径</w:t>
      </w:r>
      <w:r>
        <w:rPr>
          <w:rFonts w:hint="eastAsia" w:ascii="仿宋" w:hAnsi="仿宋" w:eastAsia="仿宋" w:cs="Times New Roman"/>
          <w:kern w:val="2"/>
          <w:sz w:val="24"/>
          <w:szCs w:val="24"/>
          <w:lang w:val="en-US" w:eastAsia="zh-CN"/>
        </w:rPr>
        <w:t>展示，选择</w:t>
      </w:r>
      <w:r>
        <w:rPr>
          <w:rFonts w:hint="default" w:ascii="仿宋" w:hAnsi="仿宋" w:eastAsia="仿宋" w:cs="Times New Roman"/>
          <w:kern w:val="2"/>
          <w:sz w:val="24"/>
          <w:szCs w:val="24"/>
          <w:lang w:val="en-US" w:eastAsia="zh-CN"/>
        </w:rPr>
        <w:t>点</w:t>
      </w:r>
      <w:r>
        <w:rPr>
          <w:rFonts w:hint="eastAsia" w:ascii="仿宋" w:hAnsi="仿宋" w:eastAsia="仿宋" w:cs="Times New Roman"/>
          <w:kern w:val="2"/>
          <w:sz w:val="24"/>
          <w:szCs w:val="24"/>
          <w:lang w:val="en-US" w:eastAsia="zh-CN"/>
        </w:rPr>
        <w:t>击</w:t>
      </w:r>
      <w:r>
        <w:rPr>
          <w:rFonts w:hint="default" w:ascii="仿宋" w:hAnsi="仿宋" w:eastAsia="仿宋" w:cs="Times New Roman"/>
          <w:kern w:val="2"/>
          <w:sz w:val="24"/>
          <w:szCs w:val="24"/>
          <w:lang w:val="en-US" w:eastAsia="zh-CN"/>
        </w:rPr>
        <w:t>过的</w:t>
      </w:r>
      <w:r>
        <w:rPr>
          <w:rFonts w:hint="eastAsia" w:ascii="仿宋" w:hAnsi="仿宋" w:eastAsia="仿宋" w:cs="Times New Roman"/>
          <w:kern w:val="2"/>
          <w:sz w:val="24"/>
          <w:szCs w:val="24"/>
          <w:lang w:val="en-US" w:eastAsia="zh-CN"/>
        </w:rPr>
        <w:t>节点名称：</w:t>
      </w:r>
      <w:r>
        <w:rPr>
          <w:rFonts w:hint="default" w:ascii="仿宋" w:hAnsi="仿宋" w:eastAsia="仿宋" w:cs="Times New Roman"/>
          <w:kern w:val="2"/>
          <w:sz w:val="24"/>
          <w:szCs w:val="24"/>
          <w:lang w:val="en-US" w:eastAsia="zh-CN"/>
        </w:rPr>
        <w:t>从0级-</w:t>
      </w:r>
      <w:r>
        <w:rPr>
          <w:rFonts w:hint="eastAsia" w:ascii="仿宋" w:hAnsi="仿宋" w:eastAsia="仿宋" w:cs="Times New Roman"/>
          <w:kern w:val="2"/>
          <w:sz w:val="24"/>
          <w:szCs w:val="24"/>
          <w:lang w:val="en-US" w:eastAsia="zh-CN"/>
        </w:rPr>
        <w:t>&gt;</w:t>
      </w:r>
      <w:r>
        <w:rPr>
          <w:rFonts w:hint="default" w:ascii="仿宋" w:hAnsi="仿宋" w:eastAsia="仿宋" w:cs="Times New Roman"/>
          <w:kern w:val="2"/>
          <w:sz w:val="24"/>
          <w:szCs w:val="24"/>
          <w:lang w:val="en-US" w:eastAsia="zh-CN"/>
        </w:rPr>
        <w:t>一级-</w:t>
      </w:r>
      <w:r>
        <w:rPr>
          <w:rFonts w:hint="eastAsia" w:ascii="仿宋" w:hAnsi="仿宋" w:eastAsia="仿宋" w:cs="Times New Roman"/>
          <w:kern w:val="2"/>
          <w:sz w:val="24"/>
          <w:szCs w:val="24"/>
          <w:lang w:val="en-US" w:eastAsia="zh-CN"/>
        </w:rPr>
        <w:t>&gt;</w:t>
      </w:r>
      <w:r>
        <w:rPr>
          <w:rFonts w:hint="default" w:ascii="仿宋" w:hAnsi="仿宋" w:eastAsia="仿宋" w:cs="Times New Roman"/>
          <w:kern w:val="2"/>
          <w:sz w:val="24"/>
          <w:szCs w:val="24"/>
          <w:lang w:val="en-US" w:eastAsia="zh-CN"/>
        </w:rPr>
        <w:t>二级</w:t>
      </w:r>
      <w:r>
        <w:rPr>
          <w:rFonts w:hint="eastAsia" w:ascii="仿宋" w:hAnsi="仿宋" w:eastAsia="仿宋" w:cs="Times New Roman"/>
          <w:kern w:val="2"/>
          <w:sz w:val="24"/>
          <w:szCs w:val="24"/>
          <w:lang w:val="en-US" w:eastAsia="zh-CN"/>
        </w:rPr>
        <w:t>-&gt;三级。</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cs="Times New Roman"/>
          <w:szCs w:val="24"/>
          <w:lang w:val="en-US" w:eastAsia="zh-CN"/>
        </w:rPr>
        <w:t>无</w:t>
      </w:r>
    </w:p>
    <w:p>
      <w:pPr>
        <w:pStyle w:val="63"/>
        <w:ind w:firstLine="0"/>
        <w:rPr>
          <w:rFonts w:hint="eastAsia" w:ascii="仿宋" w:hAnsi="仿宋" w:eastAsia="仿宋" w:cs="Times New Roman"/>
          <w:kern w:val="2"/>
          <w:sz w:val="24"/>
          <w:szCs w:val="24"/>
        </w:rPr>
      </w:pPr>
    </w:p>
    <w:p>
      <w:pPr>
        <w:pStyle w:val="67"/>
        <w:numPr>
          <w:ilvl w:val="3"/>
          <w:numId w:val="3"/>
        </w:numPr>
        <w:spacing w:line="240" w:lineRule="auto"/>
        <w:ind w:firstLineChars="0"/>
        <w:outlineLvl w:val="3"/>
        <w:rPr>
          <w:rFonts w:hint="eastAsia" w:ascii="仿宋" w:hAnsi="仿宋" w:eastAsia="仿宋" w:cs="仿宋"/>
          <w:szCs w:val="24"/>
          <w:highlight w:val="yellow"/>
        </w:rPr>
      </w:pPr>
      <w:r>
        <w:rPr>
          <w:rFonts w:hint="eastAsia" w:ascii="仿宋" w:hAnsi="仿宋" w:eastAsia="仿宋" w:cs="仿宋"/>
          <w:highlight w:val="yellow"/>
          <w:lang w:val="en-US" w:eastAsia="zh-CN"/>
        </w:rPr>
        <w:t>最新监管政策内容优化</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cs="Times New Roman"/>
          <w:szCs w:val="24"/>
          <w:lang w:eastAsia="zh-CN"/>
        </w:rPr>
      </w:pPr>
      <w:r>
        <w:rPr>
          <w:rFonts w:hint="eastAsia" w:ascii="仿宋" w:hAnsi="仿宋" w:eastAsia="仿宋" w:cs="Times New Roman"/>
          <w:szCs w:val="24"/>
          <w:lang w:val="en-US" w:eastAsia="zh-CN"/>
        </w:rPr>
        <w:t>合规规则库和合规图谱系统，对最新监管政策模块展示内容进行调整。</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adjustRightInd w:val="0"/>
        <w:snapToGrid w:val="0"/>
        <w:spacing w:line="240" w:lineRule="auto"/>
        <w:ind w:firstLine="480" w:firstLineChars="200"/>
        <w:rPr>
          <w:rFonts w:hint="default" w:ascii="仿宋" w:hAnsi="仿宋" w:eastAsia="仿宋" w:cs="Times New Roman"/>
          <w:kern w:val="2"/>
          <w:sz w:val="24"/>
          <w:szCs w:val="24"/>
          <w:lang w:val="en-US" w:eastAsia="zh-CN" w:bidi="ar-SA"/>
        </w:rPr>
      </w:pPr>
      <w:r>
        <w:rPr>
          <w:rFonts w:hint="eastAsia" w:ascii="仿宋" w:hAnsi="仿宋" w:eastAsia="仿宋" w:cs="Times New Roman"/>
          <w:kern w:val="2"/>
          <w:sz w:val="24"/>
          <w:szCs w:val="24"/>
          <w:lang w:val="en-US" w:eastAsia="zh-CN" w:bidi="ar-SA"/>
        </w:rPr>
        <w:t>首</w:t>
      </w:r>
      <w:r>
        <w:rPr>
          <w:rFonts w:hint="eastAsia" w:ascii="仿宋" w:hAnsi="仿宋" w:eastAsia="仿宋" w:cs="Times New Roman"/>
          <w:szCs w:val="24"/>
          <w:lang w:val="en-US" w:eastAsia="zh-CN"/>
        </w:rPr>
        <w:t>页</w:t>
      </w:r>
      <w:r>
        <w:rPr>
          <w:rFonts w:hint="eastAsia" w:ascii="仿宋" w:hAnsi="仿宋" w:eastAsia="仿宋" w:cs="Times New Roman"/>
          <w:kern w:val="2"/>
          <w:sz w:val="24"/>
          <w:szCs w:val="24"/>
          <w:lang w:val="en-US" w:eastAsia="zh-CN" w:bidi="ar-SA"/>
        </w:rPr>
        <w:t>—最新监管政策</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50"/>
        </w:numPr>
        <w:adjustRightInd w:val="0"/>
        <w:snapToGrid w:val="0"/>
        <w:spacing w:line="240" w:lineRule="auto"/>
        <w:ind w:firstLine="480" w:firstLineChars="200"/>
        <w:rPr>
          <w:rFonts w:hint="eastAsia" w:ascii="仿宋" w:hAnsi="仿宋" w:eastAsia="仿宋" w:cs="仿宋"/>
          <w:szCs w:val="24"/>
          <w:lang w:val="en-US" w:eastAsia="zh-CN"/>
        </w:rPr>
      </w:pPr>
      <w:r>
        <w:rPr>
          <w:rFonts w:hint="eastAsia" w:ascii="仿宋" w:hAnsi="仿宋" w:eastAsia="仿宋" w:cs="仿宋"/>
          <w:szCs w:val="24"/>
          <w:lang w:val="en-US" w:eastAsia="zh-CN"/>
        </w:rPr>
        <w:t>展示与金融业、上市公司相关的政策法规及规定</w:t>
      </w:r>
    </w:p>
    <w:p>
      <w:pPr>
        <w:numPr>
          <w:ilvl w:val="0"/>
          <w:numId w:val="50"/>
        </w:numPr>
        <w:adjustRightInd w:val="0"/>
        <w:snapToGrid w:val="0"/>
        <w:spacing w:line="240" w:lineRule="auto"/>
        <w:ind w:firstLine="480" w:firstLineChars="200"/>
        <w:rPr>
          <w:rFonts w:hint="eastAsia" w:ascii="仿宋" w:hAnsi="仿宋" w:eastAsia="仿宋" w:cs="仿宋"/>
          <w:szCs w:val="24"/>
          <w:lang w:val="en-US" w:eastAsia="zh-CN"/>
        </w:rPr>
      </w:pPr>
      <w:r>
        <w:rPr>
          <w:rFonts w:hint="eastAsia" w:ascii="仿宋" w:hAnsi="仿宋" w:eastAsia="仿宋" w:cs="仿宋"/>
          <w:szCs w:val="24"/>
          <w:lang w:val="en-US" w:eastAsia="zh-CN"/>
        </w:rPr>
        <w:t>“气候”相关政策法规及规定尽量不展示在首页。</w:t>
      </w:r>
    </w:p>
    <w:p>
      <w:pPr>
        <w:numPr>
          <w:ilvl w:val="0"/>
          <w:numId w:val="50"/>
        </w:numPr>
        <w:adjustRightInd w:val="0"/>
        <w:snapToGrid w:val="0"/>
        <w:spacing w:line="240" w:lineRule="auto"/>
        <w:ind w:firstLine="480" w:firstLineChars="200"/>
        <w:rPr>
          <w:rFonts w:hint="eastAsia" w:ascii="仿宋" w:hAnsi="仿宋" w:eastAsia="仿宋" w:cs="仿宋"/>
          <w:szCs w:val="24"/>
          <w:lang w:val="en-US" w:eastAsia="zh-CN"/>
        </w:rPr>
      </w:pPr>
      <w:r>
        <w:rPr>
          <w:rFonts w:hint="eastAsia" w:ascii="仿宋" w:hAnsi="仿宋" w:eastAsia="仿宋" w:cs="仿宋"/>
          <w:szCs w:val="24"/>
          <w:lang w:val="en-US" w:eastAsia="zh-CN"/>
        </w:rPr>
        <w:t>同时将</w:t>
      </w:r>
      <w:r>
        <w:rPr>
          <w:rFonts w:hint="eastAsia" w:ascii="仿宋" w:hAnsi="仿宋" w:eastAsia="仿宋" w:cs="仿宋"/>
          <w:szCs w:val="24"/>
        </w:rPr>
        <w:t>最新监管政策、最新行内制度、知识图谱</w:t>
      </w:r>
      <w:r>
        <w:rPr>
          <w:rFonts w:hint="eastAsia" w:ascii="仿宋" w:hAnsi="仿宋" w:eastAsia="仿宋" w:cs="仿宋"/>
          <w:szCs w:val="24"/>
          <w:lang w:val="en-US" w:eastAsia="zh-CN"/>
        </w:rPr>
        <w:t>标题上的</w:t>
      </w:r>
      <w:r>
        <w:rPr>
          <w:rFonts w:hint="eastAsia" w:ascii="仿宋" w:hAnsi="仿宋" w:eastAsia="仿宋" w:cs="仿宋"/>
          <w:szCs w:val="24"/>
        </w:rPr>
        <w:t>悬浮窗去掉。</w:t>
      </w:r>
    </w:p>
    <w:p>
      <w:pPr>
        <w:numPr>
          <w:ilvl w:val="0"/>
          <w:numId w:val="50"/>
        </w:numPr>
        <w:adjustRightInd w:val="0"/>
        <w:snapToGrid w:val="0"/>
        <w:spacing w:line="240" w:lineRule="auto"/>
        <w:ind w:firstLine="480" w:firstLineChars="200"/>
        <w:rPr>
          <w:rFonts w:hint="eastAsia" w:ascii="仿宋" w:hAnsi="仿宋" w:eastAsia="仿宋" w:cs="仿宋"/>
          <w:szCs w:val="24"/>
          <w:lang w:val="en-US" w:eastAsia="zh-CN"/>
        </w:rPr>
      </w:pPr>
      <w:r>
        <w:rPr>
          <w:rFonts w:hint="eastAsia" w:ascii="仿宋" w:hAnsi="仿宋" w:eastAsia="仿宋" w:cs="仿宋"/>
          <w:szCs w:val="24"/>
          <w:lang w:val="en-US" w:eastAsia="zh-CN"/>
        </w:rPr>
        <w:t>在</w:t>
      </w:r>
      <w:r>
        <w:rPr>
          <w:rFonts w:hint="eastAsia" w:ascii="仿宋" w:hAnsi="仿宋" w:eastAsia="仿宋" w:cs="仿宋"/>
          <w:szCs w:val="24"/>
        </w:rPr>
        <w:t>最新监管政策、最新行内制度</w:t>
      </w:r>
      <w:r>
        <w:rPr>
          <w:rFonts w:hint="eastAsia" w:ascii="仿宋" w:hAnsi="仿宋" w:eastAsia="仿宋" w:cs="仿宋"/>
          <w:szCs w:val="24"/>
          <w:lang w:val="en-US" w:eastAsia="zh-CN"/>
        </w:rPr>
        <w:t>增加“更多”链接，可以查看除展示内容之外的</w:t>
      </w:r>
      <w:r>
        <w:rPr>
          <w:rFonts w:hint="eastAsia" w:ascii="仿宋" w:hAnsi="仿宋" w:eastAsia="仿宋" w:cs="仿宋"/>
          <w:szCs w:val="24"/>
        </w:rPr>
        <w:t>最新监管政策、最新行内制度</w:t>
      </w:r>
      <w:r>
        <w:rPr>
          <w:rFonts w:hint="eastAsia" w:ascii="仿宋" w:hAnsi="仿宋" w:eastAsia="仿宋" w:cs="仿宋"/>
          <w:szCs w:val="24"/>
          <w:lang w:eastAsia="zh-CN"/>
        </w:rPr>
        <w:t>。</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cs="仿宋"/>
          <w:szCs w:val="24"/>
          <w:lang w:val="en-US" w:eastAsia="zh-CN"/>
        </w:rPr>
      </w:pPr>
      <w:r>
        <w:rPr>
          <w:rFonts w:hint="eastAsia" w:ascii="仿宋" w:hAnsi="仿宋" w:eastAsia="仿宋" w:cs="Times New Roman"/>
          <w:szCs w:val="24"/>
          <w:lang w:val="en-US" w:eastAsia="zh-CN"/>
        </w:rPr>
        <w:t>无</w:t>
      </w:r>
    </w:p>
    <w:p>
      <w:pPr>
        <w:pStyle w:val="67"/>
        <w:numPr>
          <w:ilvl w:val="3"/>
          <w:numId w:val="3"/>
        </w:numPr>
        <w:spacing w:line="240" w:lineRule="auto"/>
        <w:ind w:firstLineChars="0"/>
        <w:outlineLvl w:val="3"/>
        <w:rPr>
          <w:rFonts w:hint="eastAsia" w:ascii="仿宋" w:hAnsi="仿宋" w:eastAsia="仿宋" w:cs="仿宋"/>
          <w:szCs w:val="24"/>
          <w:highlight w:val="yellow"/>
        </w:rPr>
      </w:pPr>
      <w:r>
        <w:rPr>
          <w:rFonts w:hint="eastAsia" w:ascii="仿宋" w:hAnsi="仿宋" w:eastAsia="仿宋" w:cs="仿宋"/>
          <w:highlight w:val="yellow"/>
          <w:lang w:val="en-US" w:eastAsia="zh-CN"/>
        </w:rPr>
        <w:t>大家都在搜内容优化</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cs="Times New Roman"/>
          <w:szCs w:val="24"/>
          <w:lang w:eastAsia="zh-CN"/>
        </w:rPr>
      </w:pPr>
      <w:r>
        <w:rPr>
          <w:rFonts w:hint="eastAsia" w:ascii="仿宋" w:hAnsi="仿宋" w:eastAsia="仿宋" w:cs="Times New Roman"/>
          <w:szCs w:val="24"/>
          <w:lang w:val="en-US" w:eastAsia="zh-CN"/>
        </w:rPr>
        <w:t>合规规则库和合规图谱系统，对“大家都在搜”模块展示内容进行优化调整。</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adjustRightInd w:val="0"/>
        <w:snapToGrid w:val="0"/>
        <w:spacing w:line="240" w:lineRule="auto"/>
        <w:ind w:firstLine="480" w:firstLineChars="200"/>
        <w:rPr>
          <w:rFonts w:hint="default" w:ascii="仿宋" w:hAnsi="仿宋" w:eastAsia="仿宋" w:cs="Times New Roman"/>
          <w:kern w:val="2"/>
          <w:sz w:val="24"/>
          <w:szCs w:val="24"/>
          <w:lang w:val="en-US" w:eastAsia="zh-CN" w:bidi="ar-SA"/>
        </w:rPr>
      </w:pPr>
      <w:r>
        <w:rPr>
          <w:rFonts w:hint="eastAsia" w:ascii="仿宋" w:hAnsi="仿宋" w:eastAsia="仿宋" w:cs="Times New Roman"/>
          <w:szCs w:val="24"/>
          <w:lang w:val="en-US" w:eastAsia="zh-CN"/>
        </w:rPr>
        <w:t>首</w:t>
      </w:r>
      <w:r>
        <w:rPr>
          <w:rFonts w:hint="eastAsia" w:ascii="仿宋" w:hAnsi="仿宋" w:eastAsia="仿宋" w:cs="Times New Roman"/>
          <w:kern w:val="2"/>
          <w:sz w:val="24"/>
          <w:szCs w:val="24"/>
          <w:lang w:val="en-US" w:eastAsia="zh-CN" w:bidi="ar-SA"/>
        </w:rPr>
        <w:t>页—大家都在搜</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51"/>
        </w:numPr>
        <w:adjustRightInd w:val="0"/>
        <w:snapToGrid w:val="0"/>
        <w:spacing w:line="240" w:lineRule="auto"/>
        <w:ind w:firstLine="480" w:firstLineChars="200"/>
        <w:rPr>
          <w:rFonts w:hint="eastAsia" w:ascii="仿宋" w:hAnsi="仿宋" w:eastAsia="仿宋" w:cs="仿宋"/>
          <w:szCs w:val="24"/>
          <w:lang w:val="en-US" w:eastAsia="zh-CN"/>
        </w:rPr>
      </w:pPr>
      <w:r>
        <w:rPr>
          <w:rFonts w:hint="eastAsia" w:ascii="仿宋" w:hAnsi="仿宋" w:eastAsia="仿宋" w:cs="仿宋"/>
          <w:szCs w:val="24"/>
          <w:lang w:val="en-US" w:eastAsia="zh-CN"/>
        </w:rPr>
        <w:t>根据用户部门、岗位的不同，个性化展示相似的大家搜索的内容。</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cs="Times New Roman"/>
          <w:szCs w:val="24"/>
          <w:lang w:val="en-US" w:eastAsia="zh-CN"/>
        </w:rPr>
        <w:t>无</w:t>
      </w:r>
    </w:p>
    <w:p>
      <w:pPr>
        <w:pStyle w:val="67"/>
        <w:numPr>
          <w:ilvl w:val="3"/>
          <w:numId w:val="3"/>
        </w:numPr>
        <w:spacing w:line="240" w:lineRule="auto"/>
        <w:ind w:firstLineChars="0"/>
        <w:outlineLvl w:val="3"/>
        <w:rPr>
          <w:rFonts w:hint="eastAsia" w:ascii="仿宋" w:hAnsi="仿宋" w:eastAsia="仿宋" w:cs="仿宋"/>
          <w:szCs w:val="24"/>
          <w:highlight w:val="yellow"/>
        </w:rPr>
      </w:pPr>
      <w:r>
        <w:rPr>
          <w:rFonts w:hint="eastAsia" w:ascii="仿宋" w:hAnsi="仿宋" w:eastAsia="仿宋" w:cs="仿宋"/>
          <w:highlight w:val="yellow"/>
          <w:lang w:val="en-US" w:eastAsia="zh-CN"/>
        </w:rPr>
        <w:t>首页法规排序优化</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cs="Times New Roman"/>
          <w:szCs w:val="24"/>
          <w:lang w:eastAsia="zh-CN"/>
        </w:rPr>
      </w:pPr>
      <w:r>
        <w:rPr>
          <w:rFonts w:hint="eastAsia" w:ascii="仿宋" w:hAnsi="仿宋" w:eastAsia="仿宋" w:cs="Times New Roman"/>
          <w:szCs w:val="24"/>
          <w:lang w:val="en-US" w:eastAsia="zh-CN"/>
        </w:rPr>
        <w:t>首页法规显示顺序按照印发日期排列，不按照实施日期排列。</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adjustRightInd w:val="0"/>
        <w:snapToGrid w:val="0"/>
        <w:spacing w:line="240" w:lineRule="auto"/>
        <w:ind w:firstLine="480" w:firstLineChars="200"/>
        <w:rPr>
          <w:rFonts w:hint="default" w:ascii="仿宋" w:hAnsi="仿宋" w:eastAsia="仿宋" w:cs="Times New Roman"/>
          <w:kern w:val="2"/>
          <w:sz w:val="24"/>
          <w:szCs w:val="24"/>
          <w:lang w:val="en-US" w:eastAsia="zh-CN" w:bidi="ar-SA"/>
        </w:rPr>
      </w:pPr>
      <w:r>
        <w:rPr>
          <w:rFonts w:hint="eastAsia" w:ascii="仿宋" w:hAnsi="仿宋" w:eastAsia="仿宋" w:cs="Times New Roman"/>
          <w:szCs w:val="24"/>
          <w:lang w:val="en-US" w:eastAsia="zh-CN"/>
        </w:rPr>
        <w:t>首</w:t>
      </w:r>
      <w:r>
        <w:rPr>
          <w:rFonts w:hint="eastAsia" w:ascii="仿宋" w:hAnsi="仿宋" w:eastAsia="仿宋" w:cs="Times New Roman"/>
          <w:kern w:val="2"/>
          <w:sz w:val="24"/>
          <w:szCs w:val="24"/>
          <w:lang w:val="en-US" w:eastAsia="zh-CN" w:bidi="ar-SA"/>
        </w:rPr>
        <w:t>页—所有法规</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52"/>
        </w:numPr>
        <w:adjustRightInd w:val="0"/>
        <w:snapToGrid w:val="0"/>
        <w:spacing w:line="240" w:lineRule="auto"/>
        <w:ind w:firstLine="480" w:firstLineChars="200"/>
        <w:rPr>
          <w:rFonts w:hint="eastAsia" w:ascii="仿宋" w:hAnsi="仿宋" w:eastAsia="仿宋" w:cs="仿宋"/>
          <w:szCs w:val="24"/>
          <w:lang w:val="en-US" w:eastAsia="zh-CN"/>
        </w:rPr>
      </w:pPr>
      <w:r>
        <w:rPr>
          <w:rFonts w:hint="eastAsia" w:ascii="仿宋" w:hAnsi="仿宋" w:eastAsia="仿宋" w:cs="仿宋"/>
          <w:szCs w:val="24"/>
          <w:lang w:val="en-US" w:eastAsia="zh-CN"/>
        </w:rPr>
        <w:t>按照印发日期倒叙排列。</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szCs w:val="24"/>
        </w:rPr>
      </w:pPr>
      <w:r>
        <w:rPr>
          <w:rFonts w:hint="eastAsia" w:ascii="仿宋" w:hAnsi="仿宋" w:eastAsia="仿宋" w:cs="Times New Roman"/>
          <w:szCs w:val="24"/>
          <w:lang w:val="en-US" w:eastAsia="zh-CN"/>
        </w:rPr>
        <w:t>无</w:t>
      </w:r>
    </w:p>
    <w:p>
      <w:pPr>
        <w:pStyle w:val="67"/>
        <w:numPr>
          <w:ilvl w:val="3"/>
          <w:numId w:val="3"/>
        </w:numPr>
        <w:spacing w:line="240" w:lineRule="auto"/>
        <w:ind w:firstLineChars="0"/>
        <w:outlineLvl w:val="3"/>
        <w:rPr>
          <w:rFonts w:hint="eastAsia" w:ascii="仿宋" w:hAnsi="仿宋" w:eastAsia="仿宋" w:cs="仿宋"/>
          <w:szCs w:val="24"/>
          <w:highlight w:val="yellow"/>
        </w:rPr>
      </w:pPr>
      <w:r>
        <w:rPr>
          <w:rFonts w:hint="eastAsia" w:ascii="仿宋" w:hAnsi="仿宋" w:eastAsia="仿宋" w:cs="仿宋"/>
          <w:highlight w:val="yellow"/>
          <w:lang w:val="en-US" w:eastAsia="zh-CN"/>
        </w:rPr>
        <w:t>制度目录优化</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功能描述</w:t>
      </w:r>
    </w:p>
    <w:p>
      <w:pPr>
        <w:adjustRightInd w:val="0"/>
        <w:snapToGrid w:val="0"/>
        <w:spacing w:line="240" w:lineRule="auto"/>
        <w:ind w:firstLine="480" w:firstLineChars="200"/>
        <w:rPr>
          <w:rFonts w:hint="eastAsia" w:ascii="仿宋" w:hAnsi="仿宋" w:eastAsia="仿宋" w:cs="Times New Roman"/>
          <w:szCs w:val="24"/>
          <w:lang w:eastAsia="zh-CN"/>
        </w:rPr>
      </w:pPr>
      <w:r>
        <w:rPr>
          <w:rFonts w:hint="eastAsia" w:ascii="仿宋" w:hAnsi="仿宋" w:eastAsia="仿宋" w:cs="Times New Roman"/>
          <w:szCs w:val="24"/>
          <w:lang w:val="en-US" w:eastAsia="zh-CN"/>
        </w:rPr>
        <w:t>对系统所有制度正文的目录结构进行检查，提高精确度，去除重复条目，精确条目和章节对应关系。</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操作步骤</w:t>
      </w:r>
    </w:p>
    <w:p>
      <w:pPr>
        <w:adjustRightInd w:val="0"/>
        <w:snapToGrid w:val="0"/>
        <w:spacing w:line="240" w:lineRule="auto"/>
        <w:ind w:firstLine="480" w:firstLineChars="200"/>
        <w:rPr>
          <w:rFonts w:hint="default" w:ascii="仿宋" w:hAnsi="仿宋" w:eastAsia="仿宋" w:cs="Times New Roman"/>
          <w:kern w:val="2"/>
          <w:sz w:val="24"/>
          <w:szCs w:val="24"/>
          <w:lang w:val="en-US" w:eastAsia="zh-CN" w:bidi="ar-SA"/>
        </w:rPr>
      </w:pPr>
      <w:r>
        <w:rPr>
          <w:rFonts w:hint="eastAsia" w:ascii="仿宋" w:hAnsi="仿宋" w:eastAsia="仿宋" w:cs="Times New Roman"/>
          <w:kern w:val="2"/>
          <w:sz w:val="24"/>
          <w:szCs w:val="24"/>
          <w:lang w:val="en-US" w:eastAsia="zh-CN" w:bidi="ar-SA"/>
        </w:rPr>
        <w:t>制度目录</w:t>
      </w:r>
    </w:p>
    <w:p>
      <w:pPr>
        <w:pStyle w:val="67"/>
        <w:numPr>
          <w:ilvl w:val="4"/>
          <w:numId w:val="3"/>
        </w:numPr>
        <w:spacing w:line="240" w:lineRule="auto"/>
        <w:ind w:firstLineChars="0"/>
        <w:outlineLvl w:val="4"/>
        <w:rPr>
          <w:rFonts w:hint="eastAsia" w:ascii="仿宋" w:hAnsi="仿宋" w:eastAsia="仿宋" w:cs="黑体"/>
          <w:szCs w:val="24"/>
        </w:rPr>
      </w:pPr>
      <w:r>
        <w:rPr>
          <w:rFonts w:hint="eastAsia" w:ascii="仿宋" w:hAnsi="仿宋" w:eastAsia="仿宋" w:cs="黑体"/>
          <w:szCs w:val="24"/>
        </w:rPr>
        <w:t>业务规则</w:t>
      </w:r>
    </w:p>
    <w:p>
      <w:pPr>
        <w:numPr>
          <w:ilvl w:val="0"/>
          <w:numId w:val="53"/>
        </w:numPr>
        <w:adjustRightInd w:val="0"/>
        <w:snapToGrid w:val="0"/>
        <w:spacing w:line="240" w:lineRule="auto"/>
        <w:ind w:firstLine="480" w:firstLineChars="200"/>
        <w:rPr>
          <w:rFonts w:hint="eastAsia" w:ascii="仿宋" w:hAnsi="仿宋" w:eastAsia="仿宋" w:cs="仿宋"/>
          <w:szCs w:val="24"/>
          <w:lang w:val="en-US" w:eastAsia="zh-CN"/>
        </w:rPr>
      </w:pPr>
      <w:r>
        <w:rPr>
          <w:rFonts w:hint="eastAsia" w:ascii="仿宋" w:hAnsi="仿宋" w:eastAsia="仿宋" w:cs="Times New Roman"/>
          <w:szCs w:val="24"/>
          <w:lang w:val="en-US" w:eastAsia="zh-CN"/>
        </w:rPr>
        <w:t>目录结构进行检查，提高精确度，去除重复条目</w:t>
      </w:r>
      <w:r>
        <w:rPr>
          <w:rFonts w:hint="eastAsia" w:ascii="仿宋" w:hAnsi="仿宋" w:eastAsia="仿宋" w:cs="仿宋"/>
          <w:szCs w:val="24"/>
          <w:lang w:val="en-US" w:eastAsia="zh-CN"/>
        </w:rPr>
        <w:t>。</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67"/>
        <w:numPr>
          <w:ilvl w:val="3"/>
          <w:numId w:val="3"/>
        </w:numPr>
        <w:spacing w:line="240" w:lineRule="auto"/>
        <w:ind w:firstLineChars="0"/>
        <w:outlineLvl w:val="3"/>
        <w:rPr>
          <w:rFonts w:hint="eastAsia" w:ascii="仿宋" w:hAnsi="仿宋" w:eastAsia="仿宋" w:cs="仿宋"/>
          <w:szCs w:val="24"/>
          <w:highlight w:val="yellow"/>
        </w:rPr>
      </w:pPr>
      <w:r>
        <w:rPr>
          <w:rFonts w:hint="eastAsia" w:ascii="仿宋" w:hAnsi="仿宋" w:eastAsia="仿宋" w:cs="仿宋"/>
          <w:szCs w:val="24"/>
          <w:highlight w:val="yellow"/>
          <w:lang w:val="en-US" w:eastAsia="zh-CN"/>
        </w:rPr>
        <w:t>法规生效展示规则优化</w:t>
      </w:r>
    </w:p>
    <w:p>
      <w:pPr>
        <w:pStyle w:val="67"/>
        <w:numPr>
          <w:ilvl w:val="4"/>
          <w:numId w:val="3"/>
        </w:numPr>
        <w:spacing w:line="240" w:lineRule="auto"/>
        <w:ind w:firstLineChars="0"/>
        <w:outlineLvl w:val="4"/>
        <w:rPr>
          <w:rFonts w:hint="eastAsia" w:ascii="仿宋" w:hAnsi="仿宋" w:eastAsia="仿宋" w:cs="黑体"/>
          <w:szCs w:val="24"/>
          <w:highlight w:val="none"/>
        </w:rPr>
      </w:pPr>
      <w:r>
        <w:rPr>
          <w:rFonts w:hint="eastAsia" w:ascii="仿宋" w:hAnsi="仿宋" w:eastAsia="仿宋" w:cs="黑体"/>
          <w:szCs w:val="24"/>
          <w:highlight w:val="none"/>
        </w:rPr>
        <w:t>功能描述</w:t>
      </w:r>
    </w:p>
    <w:p>
      <w:pPr>
        <w:adjustRightInd w:val="0"/>
        <w:snapToGrid w:val="0"/>
        <w:spacing w:line="240" w:lineRule="auto"/>
        <w:ind w:firstLine="480" w:firstLineChars="200"/>
        <w:rPr>
          <w:rFonts w:hint="eastAsia" w:ascii="仿宋" w:hAnsi="仿宋" w:eastAsia="仿宋" w:cs="Times New Roman"/>
          <w:szCs w:val="24"/>
          <w:highlight w:val="none"/>
          <w:lang w:eastAsia="zh-CN"/>
        </w:rPr>
      </w:pPr>
      <w:r>
        <w:rPr>
          <w:rFonts w:hint="eastAsia" w:ascii="仿宋" w:hAnsi="仿宋" w:eastAsia="仿宋" w:cs="Times New Roman"/>
          <w:szCs w:val="24"/>
          <w:highlight w:val="none"/>
          <w:lang w:val="en-US" w:eastAsia="zh-CN"/>
        </w:rPr>
        <w:t>优化法规的生效状态。</w:t>
      </w:r>
    </w:p>
    <w:p>
      <w:pPr>
        <w:pStyle w:val="67"/>
        <w:numPr>
          <w:ilvl w:val="4"/>
          <w:numId w:val="3"/>
        </w:numPr>
        <w:spacing w:line="240" w:lineRule="auto"/>
        <w:ind w:firstLineChars="0"/>
        <w:outlineLvl w:val="4"/>
        <w:rPr>
          <w:rFonts w:hint="eastAsia" w:ascii="仿宋" w:hAnsi="仿宋" w:eastAsia="仿宋" w:cs="黑体"/>
          <w:szCs w:val="24"/>
          <w:highlight w:val="none"/>
        </w:rPr>
      </w:pPr>
      <w:r>
        <w:rPr>
          <w:rFonts w:hint="eastAsia" w:ascii="仿宋" w:hAnsi="仿宋" w:eastAsia="仿宋" w:cs="黑体"/>
          <w:szCs w:val="24"/>
          <w:highlight w:val="none"/>
        </w:rPr>
        <w:t>操作步骤</w:t>
      </w:r>
    </w:p>
    <w:p>
      <w:pPr>
        <w:pStyle w:val="67"/>
        <w:numPr>
          <w:ilvl w:val="4"/>
          <w:numId w:val="3"/>
        </w:numPr>
        <w:spacing w:line="240" w:lineRule="auto"/>
        <w:ind w:firstLineChars="0"/>
        <w:outlineLvl w:val="4"/>
        <w:rPr>
          <w:rFonts w:hint="eastAsia" w:ascii="仿宋" w:hAnsi="仿宋" w:eastAsia="仿宋" w:cs="黑体"/>
          <w:szCs w:val="24"/>
          <w:highlight w:val="none"/>
        </w:rPr>
      </w:pPr>
      <w:r>
        <w:rPr>
          <w:rFonts w:hint="eastAsia" w:ascii="仿宋" w:hAnsi="仿宋" w:eastAsia="仿宋" w:cs="黑体"/>
          <w:szCs w:val="24"/>
          <w:highlight w:val="none"/>
        </w:rPr>
        <w:t>业务规则</w:t>
      </w:r>
    </w:p>
    <w:p>
      <w:pPr>
        <w:numPr>
          <w:ilvl w:val="0"/>
          <w:numId w:val="54"/>
        </w:numPr>
        <w:adjustRightInd w:val="0"/>
        <w:snapToGrid w:val="0"/>
        <w:spacing w:line="240" w:lineRule="auto"/>
        <w:ind w:firstLine="480" w:firstLineChars="200"/>
        <w:rPr>
          <w:rFonts w:hint="eastAsia" w:ascii="仿宋" w:hAnsi="仿宋" w:eastAsia="仿宋" w:cs="仿宋"/>
          <w:szCs w:val="24"/>
          <w:highlight w:val="none"/>
          <w:lang w:val="en-US" w:eastAsia="zh-CN"/>
        </w:rPr>
      </w:pPr>
      <w:r>
        <w:rPr>
          <w:rFonts w:hint="eastAsia" w:ascii="仿宋" w:hAnsi="仿宋" w:eastAsia="仿宋" w:cs="仿宋"/>
          <w:szCs w:val="24"/>
          <w:highlight w:val="none"/>
          <w:lang w:val="en-US" w:eastAsia="zh-CN"/>
        </w:rPr>
        <w:t>某项制度在录入时未到生效日期，优化系统识别功能，到生效日转化生效状态。</w:t>
      </w:r>
    </w:p>
    <w:p>
      <w:pPr>
        <w:numPr>
          <w:ilvl w:val="0"/>
          <w:numId w:val="54"/>
        </w:numPr>
        <w:adjustRightInd w:val="0"/>
        <w:snapToGrid w:val="0"/>
        <w:spacing w:line="240" w:lineRule="auto"/>
        <w:ind w:firstLine="480" w:firstLineChars="200"/>
        <w:rPr>
          <w:rFonts w:hint="eastAsia" w:ascii="仿宋" w:hAnsi="仿宋" w:eastAsia="仿宋" w:cs="仿宋"/>
          <w:szCs w:val="24"/>
          <w:lang w:val="en-US" w:eastAsia="zh-CN"/>
        </w:rPr>
      </w:pPr>
      <w:r>
        <w:rPr>
          <w:rFonts w:hint="eastAsia" w:ascii="仿宋" w:hAnsi="仿宋" w:eastAsia="仿宋" w:cs="仿宋"/>
          <w:szCs w:val="24"/>
        </w:rPr>
        <w:t>某项制度被其他录入的制度所废止，优化系统识别功能，被废止制度转化为废止状态，但</w:t>
      </w:r>
      <w:r>
        <w:rPr>
          <w:rFonts w:hint="eastAsia" w:ascii="仿宋" w:hAnsi="仿宋" w:eastAsia="仿宋" w:cs="仿宋"/>
          <w:szCs w:val="24"/>
          <w:lang w:val="en-US" w:eastAsia="zh-CN"/>
        </w:rPr>
        <w:t>依旧</w:t>
      </w:r>
      <w:r>
        <w:rPr>
          <w:rFonts w:hint="eastAsia" w:ascii="仿宋" w:hAnsi="仿宋" w:eastAsia="仿宋" w:cs="仿宋"/>
          <w:szCs w:val="24"/>
        </w:rPr>
        <w:t>可以查询到</w:t>
      </w:r>
      <w:r>
        <w:rPr>
          <w:rFonts w:hint="eastAsia" w:ascii="仿宋" w:hAnsi="仿宋" w:eastAsia="仿宋" w:cs="仿宋"/>
          <w:szCs w:val="24"/>
          <w:lang w:eastAsia="zh-CN"/>
        </w:rPr>
        <w:t>。</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67"/>
        <w:numPr>
          <w:ilvl w:val="3"/>
          <w:numId w:val="3"/>
        </w:numPr>
        <w:spacing w:line="240" w:lineRule="auto"/>
        <w:ind w:firstLineChars="0"/>
        <w:outlineLvl w:val="3"/>
        <w:rPr>
          <w:rFonts w:hint="eastAsia" w:ascii="仿宋" w:hAnsi="仿宋" w:eastAsia="仿宋" w:cs="仿宋"/>
          <w:szCs w:val="24"/>
          <w:highlight w:val="yellow"/>
        </w:rPr>
      </w:pPr>
      <w:r>
        <w:rPr>
          <w:rFonts w:hint="eastAsia" w:ascii="仿宋" w:hAnsi="仿宋" w:eastAsia="仿宋" w:cs="仿宋"/>
          <w:szCs w:val="24"/>
          <w:highlight w:val="yellow"/>
          <w:lang w:val="en-US" w:eastAsia="zh-CN"/>
        </w:rPr>
        <w:t>优化内外规分发功能</w:t>
      </w:r>
    </w:p>
    <w:p>
      <w:pPr>
        <w:pStyle w:val="67"/>
        <w:numPr>
          <w:ilvl w:val="4"/>
          <w:numId w:val="3"/>
        </w:numPr>
        <w:spacing w:line="240" w:lineRule="auto"/>
        <w:ind w:firstLineChars="0"/>
        <w:outlineLvl w:val="4"/>
        <w:rPr>
          <w:rFonts w:hint="eastAsia" w:ascii="仿宋" w:hAnsi="仿宋" w:eastAsia="仿宋" w:cs="黑体"/>
          <w:szCs w:val="24"/>
          <w:highlight w:val="none"/>
        </w:rPr>
      </w:pPr>
      <w:r>
        <w:rPr>
          <w:rFonts w:hint="eastAsia" w:ascii="仿宋" w:hAnsi="仿宋" w:eastAsia="仿宋" w:cs="黑体"/>
          <w:szCs w:val="24"/>
          <w:highlight w:val="none"/>
        </w:rPr>
        <w:t>功能描述</w:t>
      </w:r>
    </w:p>
    <w:p>
      <w:pPr>
        <w:adjustRightInd w:val="0"/>
        <w:snapToGrid w:val="0"/>
        <w:spacing w:line="240" w:lineRule="auto"/>
        <w:ind w:firstLine="480" w:firstLineChars="200"/>
        <w:rPr>
          <w:rFonts w:hint="eastAsia" w:ascii="仿宋" w:hAnsi="仿宋" w:eastAsia="仿宋" w:cs="Times New Roman"/>
          <w:szCs w:val="24"/>
          <w:highlight w:val="none"/>
          <w:lang w:eastAsia="zh-CN"/>
        </w:rPr>
      </w:pPr>
      <w:r>
        <w:rPr>
          <w:rFonts w:hint="eastAsia" w:ascii="仿宋" w:hAnsi="仿宋" w:eastAsia="仿宋" w:cs="Times New Roman"/>
          <w:szCs w:val="24"/>
          <w:highlight w:val="none"/>
          <w:lang w:val="en-US" w:eastAsia="zh-CN"/>
        </w:rPr>
        <w:t>优化内外规分发功能。</w:t>
      </w:r>
    </w:p>
    <w:p>
      <w:pPr>
        <w:pStyle w:val="67"/>
        <w:numPr>
          <w:ilvl w:val="4"/>
          <w:numId w:val="3"/>
        </w:numPr>
        <w:spacing w:line="240" w:lineRule="auto"/>
        <w:ind w:firstLineChars="0"/>
        <w:outlineLvl w:val="4"/>
        <w:rPr>
          <w:rFonts w:hint="eastAsia" w:ascii="仿宋" w:hAnsi="仿宋" w:eastAsia="仿宋" w:cs="黑体"/>
          <w:szCs w:val="24"/>
          <w:highlight w:val="none"/>
        </w:rPr>
      </w:pPr>
      <w:r>
        <w:rPr>
          <w:rFonts w:hint="eastAsia" w:ascii="仿宋" w:hAnsi="仿宋" w:eastAsia="仿宋" w:cs="黑体"/>
          <w:szCs w:val="24"/>
          <w:highlight w:val="none"/>
        </w:rPr>
        <w:t>操作步骤</w:t>
      </w:r>
    </w:p>
    <w:p>
      <w:pPr>
        <w:pStyle w:val="67"/>
        <w:numPr>
          <w:ilvl w:val="4"/>
          <w:numId w:val="3"/>
        </w:numPr>
        <w:spacing w:line="240" w:lineRule="auto"/>
        <w:ind w:firstLineChars="0"/>
        <w:outlineLvl w:val="4"/>
        <w:rPr>
          <w:rFonts w:hint="eastAsia" w:ascii="仿宋" w:hAnsi="仿宋" w:eastAsia="仿宋" w:cs="黑体"/>
          <w:szCs w:val="24"/>
          <w:highlight w:val="none"/>
        </w:rPr>
      </w:pPr>
      <w:r>
        <w:rPr>
          <w:rFonts w:hint="eastAsia" w:ascii="仿宋" w:hAnsi="仿宋" w:eastAsia="仿宋" w:cs="黑体"/>
          <w:szCs w:val="24"/>
          <w:highlight w:val="none"/>
        </w:rPr>
        <w:t>业务规则</w:t>
      </w:r>
    </w:p>
    <w:p>
      <w:pPr>
        <w:numPr>
          <w:ilvl w:val="0"/>
          <w:numId w:val="55"/>
        </w:numPr>
        <w:adjustRightInd w:val="0"/>
        <w:snapToGrid w:val="0"/>
        <w:spacing w:line="240" w:lineRule="auto"/>
        <w:ind w:firstLine="480" w:firstLineChars="200"/>
        <w:rPr>
          <w:rFonts w:hint="eastAsia" w:ascii="仿宋" w:hAnsi="仿宋" w:eastAsia="仿宋" w:cs="仿宋"/>
          <w:szCs w:val="24"/>
          <w:highlight w:val="none"/>
          <w:lang w:val="en-US" w:eastAsia="zh-CN"/>
        </w:rPr>
      </w:pPr>
      <w:r>
        <w:rPr>
          <w:rFonts w:hint="eastAsia" w:ascii="仿宋" w:hAnsi="仿宋" w:eastAsia="仿宋" w:cs="仿宋"/>
          <w:szCs w:val="24"/>
          <w:highlight w:val="none"/>
          <w:lang w:val="en-US" w:eastAsia="zh-CN"/>
        </w:rPr>
        <w:t>外部法规由系统批量导入合规规则库和合规图谱系统，将内外规开展法规对比结果以内规为单位，向企业级业务制度管理系统推送消息（进行分发）。</w:t>
      </w:r>
    </w:p>
    <w:p>
      <w:pPr>
        <w:numPr>
          <w:ilvl w:val="0"/>
          <w:numId w:val="55"/>
        </w:numPr>
        <w:adjustRightInd w:val="0"/>
        <w:snapToGrid w:val="0"/>
        <w:spacing w:line="240" w:lineRule="auto"/>
        <w:ind w:firstLine="480" w:firstLineChars="200"/>
        <w:rPr>
          <w:rFonts w:hint="eastAsia" w:ascii="仿宋" w:hAnsi="仿宋" w:eastAsia="仿宋" w:cs="仿宋"/>
          <w:szCs w:val="24"/>
          <w:lang w:val="en-US" w:eastAsia="zh-CN"/>
        </w:rPr>
      </w:pPr>
      <w:r>
        <w:rPr>
          <w:rFonts w:hint="eastAsia" w:ascii="仿宋" w:hAnsi="仿宋" w:eastAsia="仿宋" w:cs="仿宋"/>
          <w:szCs w:val="24"/>
          <w:lang w:val="en-US" w:eastAsia="zh-CN"/>
        </w:rPr>
        <w:t>内规取消分发</w:t>
      </w:r>
      <w:r>
        <w:rPr>
          <w:rFonts w:hint="eastAsia" w:ascii="仿宋" w:hAnsi="仿宋" w:eastAsia="仿宋" w:cs="仿宋"/>
          <w:szCs w:val="24"/>
          <w:lang w:eastAsia="zh-CN"/>
        </w:rPr>
        <w:t>。</w:t>
      </w:r>
    </w:p>
    <w:p>
      <w:pPr>
        <w:pStyle w:val="70"/>
      </w:pPr>
      <w:r>
        <w:rPr>
          <w:rFonts w:hint="eastAsia"/>
        </w:rPr>
        <w:t>输入信息</w:t>
      </w:r>
    </w:p>
    <w:p>
      <w:pPr>
        <w:adjustRightInd w:val="0"/>
        <w:snapToGrid w:val="0"/>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p>
      <w:pPr>
        <w:pStyle w:val="70"/>
      </w:pPr>
      <w:r>
        <w:rPr>
          <w:rFonts w:hint="eastAsia"/>
        </w:rPr>
        <w:t>输出信息</w:t>
      </w:r>
    </w:p>
    <w:p>
      <w:pPr>
        <w:adjustRightInd w:val="0"/>
        <w:snapToGrid w:val="0"/>
        <w:ind w:firstLine="480" w:firstLineChars="200"/>
        <w:rPr>
          <w:rFonts w:hint="eastAsia" w:ascii="仿宋" w:hAnsi="仿宋" w:eastAsia="仿宋" w:cs="Times New Roman"/>
          <w:kern w:val="2"/>
          <w:sz w:val="24"/>
          <w:szCs w:val="24"/>
        </w:rPr>
      </w:pPr>
      <w:r>
        <w:rPr>
          <w:rFonts w:hint="eastAsia" w:ascii="仿宋" w:hAnsi="仿宋" w:eastAsia="仿宋" w:cs="Times New Roman"/>
          <w:kern w:val="2"/>
          <w:sz w:val="24"/>
          <w:szCs w:val="24"/>
          <w:lang w:val="en-US" w:eastAsia="zh-CN"/>
        </w:rPr>
        <w:t>无</w:t>
      </w:r>
    </w:p>
    <w:p>
      <w:pPr>
        <w:pStyle w:val="67"/>
        <w:numPr>
          <w:ilvl w:val="4"/>
          <w:numId w:val="3"/>
        </w:numPr>
        <w:spacing w:line="240" w:lineRule="auto"/>
        <w:ind w:firstLineChars="0"/>
        <w:outlineLvl w:val="4"/>
        <w:rPr>
          <w:rFonts w:ascii="仿宋" w:hAnsi="仿宋" w:eastAsia="仿宋"/>
          <w:szCs w:val="24"/>
        </w:rPr>
      </w:pPr>
      <w:r>
        <w:rPr>
          <w:rFonts w:hint="eastAsia" w:ascii="仿宋" w:hAnsi="仿宋" w:eastAsia="仿宋"/>
          <w:szCs w:val="24"/>
        </w:rPr>
        <w:t>异常处理</w:t>
      </w:r>
    </w:p>
    <w:p>
      <w:pPr>
        <w:numPr>
          <w:ilvl w:val="0"/>
          <w:numId w:val="0"/>
        </w:numPr>
        <w:adjustRightInd w:val="0"/>
        <w:snapToGrid w:val="0"/>
        <w:spacing w:line="240" w:lineRule="auto"/>
        <w:ind w:firstLine="480" w:firstLineChars="200"/>
        <w:rPr>
          <w:rFonts w:hint="eastAsia" w:ascii="仿宋" w:hAnsi="仿宋" w:eastAsia="仿宋" w:cs="Times New Roman"/>
          <w:szCs w:val="24"/>
          <w:lang w:val="en-US" w:eastAsia="zh-CN"/>
        </w:rPr>
      </w:pPr>
      <w:r>
        <w:rPr>
          <w:rFonts w:hint="eastAsia" w:ascii="仿宋" w:hAnsi="仿宋" w:eastAsia="仿宋" w:cs="Times New Roman"/>
          <w:szCs w:val="24"/>
          <w:lang w:val="en-US" w:eastAsia="zh-CN"/>
        </w:rPr>
        <w:t>无</w:t>
      </w:r>
    </w:p>
    <w:bookmarkEnd w:id="46"/>
    <w:bookmarkEnd w:id="48"/>
    <w:bookmarkEnd w:id="50"/>
    <w:bookmarkEnd w:id="51"/>
    <w:bookmarkEnd w:id="52"/>
    <w:bookmarkEnd w:id="53"/>
    <w:bookmarkEnd w:id="54"/>
    <w:p>
      <w:pPr>
        <w:pStyle w:val="67"/>
        <w:numPr>
          <w:ilvl w:val="0"/>
          <w:numId w:val="3"/>
        </w:numPr>
        <w:spacing w:line="240" w:lineRule="auto"/>
        <w:ind w:firstLineChars="0"/>
        <w:outlineLvl w:val="0"/>
        <w:rPr>
          <w:rFonts w:ascii="仿宋" w:hAnsi="仿宋" w:eastAsia="仿宋" w:cs="黑体"/>
          <w:b/>
          <w:szCs w:val="24"/>
        </w:rPr>
      </w:pPr>
      <w:bookmarkStart w:id="55" w:name="_Toc2070492"/>
      <w:bookmarkStart w:id="56" w:name="_Toc26828"/>
      <w:bookmarkStart w:id="57" w:name="_Toc1135"/>
      <w:bookmarkStart w:id="58" w:name="_Toc364067532"/>
      <w:bookmarkStart w:id="59" w:name="_Toc16631"/>
      <w:bookmarkStart w:id="60" w:name="_Toc464052021"/>
      <w:bookmarkStart w:id="61" w:name="_Toc367888747"/>
      <w:bookmarkStart w:id="62" w:name="_Toc367888660"/>
      <w:bookmarkStart w:id="63" w:name="_Toc2070495"/>
      <w:bookmarkStart w:id="64" w:name="_Toc23862"/>
      <w:r>
        <w:rPr>
          <w:rFonts w:hint="eastAsia" w:ascii="仿宋" w:hAnsi="仿宋" w:eastAsia="仿宋" w:cs="黑体"/>
          <w:b/>
          <w:szCs w:val="24"/>
        </w:rPr>
        <w:t>数据需求</w:t>
      </w:r>
      <w:bookmarkEnd w:id="55"/>
      <w:bookmarkEnd w:id="56"/>
    </w:p>
    <w:p>
      <w:pPr>
        <w:pStyle w:val="67"/>
        <w:numPr>
          <w:ilvl w:val="1"/>
          <w:numId w:val="3"/>
        </w:numPr>
        <w:spacing w:line="240" w:lineRule="auto"/>
        <w:ind w:firstLineChars="0"/>
        <w:outlineLvl w:val="1"/>
        <w:rPr>
          <w:rFonts w:ascii="仿宋" w:hAnsi="仿宋" w:eastAsia="仿宋" w:cs="黑体"/>
          <w:szCs w:val="24"/>
        </w:rPr>
      </w:pPr>
      <w:bookmarkStart w:id="65" w:name="_Toc2070493"/>
      <w:bookmarkStart w:id="66" w:name="_Toc22594"/>
      <w:bookmarkStart w:id="67" w:name="_Toc367888655"/>
      <w:bookmarkStart w:id="68" w:name="_Toc367888742"/>
      <w:r>
        <w:rPr>
          <w:rFonts w:hint="eastAsia" w:ascii="仿宋" w:hAnsi="仿宋" w:eastAsia="仿宋" w:cs="黑体"/>
          <w:szCs w:val="24"/>
        </w:rPr>
        <w:t>数据范围</w:t>
      </w:r>
      <w:bookmarkEnd w:id="65"/>
      <w:bookmarkEnd w:id="66"/>
    </w:p>
    <w:p>
      <w:pPr>
        <w:pStyle w:val="67"/>
        <w:numPr>
          <w:ilvl w:val="1"/>
          <w:numId w:val="3"/>
        </w:numPr>
        <w:tabs>
          <w:tab w:val="clear" w:pos="567"/>
        </w:tabs>
        <w:spacing w:line="240" w:lineRule="auto"/>
        <w:ind w:firstLineChars="0"/>
        <w:outlineLvl w:val="1"/>
        <w:rPr>
          <w:rFonts w:hint="eastAsia" w:ascii="仿宋" w:hAnsi="仿宋" w:eastAsia="仿宋" w:cs="黑体"/>
          <w:szCs w:val="24"/>
        </w:rPr>
      </w:pPr>
      <w:r>
        <w:rPr>
          <w:rFonts w:hint="eastAsia" w:ascii="仿宋" w:hAnsi="仿宋" w:eastAsia="仿宋" w:cs="黑体"/>
          <w:szCs w:val="24"/>
        </w:rPr>
        <w:t>报表名称</w:t>
      </w:r>
    </w:p>
    <w:p>
      <w:pPr>
        <w:pStyle w:val="67"/>
        <w:numPr>
          <w:ilvl w:val="2"/>
          <w:numId w:val="3"/>
        </w:numPr>
        <w:tabs>
          <w:tab w:val="clear" w:pos="1276"/>
        </w:tabs>
        <w:spacing w:line="240" w:lineRule="auto"/>
        <w:ind w:firstLineChars="0"/>
        <w:outlineLvl w:val="2"/>
        <w:rPr>
          <w:rFonts w:hint="eastAsia" w:ascii="仿宋" w:hAnsi="仿宋" w:eastAsia="仿宋" w:cs="黑体"/>
          <w:szCs w:val="24"/>
        </w:rPr>
      </w:pPr>
      <w:r>
        <w:rPr>
          <w:rFonts w:hint="eastAsia" w:ascii="仿宋" w:hAnsi="仿宋" w:eastAsia="仿宋" w:cs="黑体"/>
          <w:szCs w:val="24"/>
        </w:rPr>
        <w:t>业务规则</w:t>
      </w:r>
    </w:p>
    <w:p>
      <w:pPr>
        <w:pStyle w:val="67"/>
        <w:numPr>
          <w:ilvl w:val="2"/>
          <w:numId w:val="3"/>
        </w:numPr>
        <w:tabs>
          <w:tab w:val="clear" w:pos="1276"/>
        </w:tabs>
        <w:spacing w:line="240" w:lineRule="auto"/>
        <w:ind w:firstLineChars="0"/>
        <w:outlineLvl w:val="2"/>
        <w:rPr>
          <w:rFonts w:hint="eastAsia" w:ascii="仿宋" w:hAnsi="仿宋" w:eastAsia="仿宋" w:cs="黑体"/>
          <w:szCs w:val="24"/>
        </w:rPr>
      </w:pPr>
      <w:bookmarkStart w:id="69" w:name="_Toc19475"/>
      <w:bookmarkStart w:id="70" w:name="_Toc2070494"/>
      <w:r>
        <w:rPr>
          <w:rFonts w:hint="eastAsia" w:ascii="仿宋" w:hAnsi="仿宋" w:eastAsia="仿宋" w:cs="黑体"/>
          <w:szCs w:val="24"/>
        </w:rPr>
        <w:t>表样</w:t>
      </w:r>
      <w:bookmarkEnd w:id="67"/>
      <w:bookmarkEnd w:id="68"/>
      <w:bookmarkEnd w:id="69"/>
      <w:bookmarkEnd w:id="70"/>
    </w:p>
    <w:p>
      <w:pPr>
        <w:pStyle w:val="67"/>
        <w:numPr>
          <w:ilvl w:val="1"/>
          <w:numId w:val="3"/>
        </w:numPr>
        <w:spacing w:line="240" w:lineRule="auto"/>
        <w:ind w:firstLineChars="0"/>
        <w:outlineLvl w:val="1"/>
        <w:rPr>
          <w:rFonts w:hint="eastAsia" w:ascii="仿宋" w:hAnsi="仿宋" w:eastAsia="仿宋" w:cs="黑体"/>
          <w:szCs w:val="24"/>
        </w:rPr>
      </w:pPr>
      <w:bookmarkStart w:id="71" w:name="_Hlk1554068"/>
      <w:r>
        <w:rPr>
          <w:rFonts w:hint="eastAsia" w:ascii="仿宋" w:hAnsi="仿宋" w:eastAsia="仿宋" w:cs="黑体"/>
          <w:szCs w:val="24"/>
        </w:rPr>
        <w:t>报表名称</w:t>
      </w:r>
    </w:p>
    <w:p>
      <w:pPr>
        <w:pStyle w:val="67"/>
        <w:numPr>
          <w:ilvl w:val="1"/>
          <w:numId w:val="3"/>
        </w:numPr>
        <w:ind w:firstLineChars="0"/>
        <w:outlineLvl w:val="1"/>
        <w:rPr>
          <w:rFonts w:hint="eastAsia" w:ascii="仿宋" w:hAnsi="仿宋" w:eastAsia="仿宋" w:cs="黑体"/>
          <w:szCs w:val="24"/>
        </w:rPr>
      </w:pPr>
      <w:r>
        <w:rPr>
          <w:rFonts w:hint="eastAsia" w:ascii="仿宋" w:hAnsi="仿宋" w:eastAsia="仿宋" w:cs="黑体"/>
          <w:szCs w:val="24"/>
        </w:rPr>
        <w:t>数据安全</w:t>
      </w:r>
    </w:p>
    <w:p>
      <w:pPr>
        <w:pStyle w:val="67"/>
        <w:numPr>
          <w:ilvl w:val="2"/>
          <w:numId w:val="3"/>
        </w:numPr>
        <w:ind w:firstLineChars="0"/>
        <w:outlineLvl w:val="2"/>
        <w:rPr>
          <w:rFonts w:hint="eastAsia" w:ascii="仿宋" w:hAnsi="仿宋" w:eastAsia="仿宋" w:cs="黑体"/>
          <w:szCs w:val="24"/>
        </w:rPr>
      </w:pPr>
      <w:r>
        <w:rPr>
          <w:rFonts w:hint="eastAsia" w:ascii="仿宋" w:hAnsi="仿宋" w:eastAsia="仿宋" w:cs="黑体"/>
          <w:szCs w:val="24"/>
        </w:rPr>
        <w:t>数据采集安全</w:t>
      </w:r>
    </w:p>
    <w:p>
      <w:pPr>
        <w:pStyle w:val="67"/>
        <w:numPr>
          <w:ilvl w:val="3"/>
          <w:numId w:val="3"/>
        </w:numPr>
        <w:ind w:firstLineChars="0"/>
        <w:outlineLvl w:val="3"/>
        <w:rPr>
          <w:rFonts w:hint="eastAsia" w:ascii="仿宋" w:hAnsi="仿宋" w:eastAsia="仿宋" w:cs="黑体"/>
          <w:szCs w:val="24"/>
        </w:rPr>
      </w:pPr>
      <w:r>
        <w:rPr>
          <w:rFonts w:hint="eastAsia" w:ascii="仿宋" w:hAnsi="仿宋" w:eastAsia="仿宋" w:cs="黑体"/>
          <w:szCs w:val="24"/>
        </w:rPr>
        <w:t>数据采集过程</w:t>
      </w:r>
    </w:p>
    <w:p>
      <w:pPr>
        <w:pStyle w:val="67"/>
        <w:numPr>
          <w:ilvl w:val="3"/>
          <w:numId w:val="3"/>
        </w:numPr>
        <w:ind w:firstLineChars="0"/>
        <w:outlineLvl w:val="3"/>
        <w:rPr>
          <w:rFonts w:hint="eastAsia" w:ascii="仿宋" w:hAnsi="仿宋" w:eastAsia="仿宋" w:cs="黑体"/>
          <w:szCs w:val="24"/>
        </w:rPr>
      </w:pPr>
      <w:r>
        <w:rPr>
          <w:rFonts w:hint="eastAsia" w:ascii="仿宋" w:hAnsi="仿宋" w:eastAsia="仿宋" w:cs="黑体"/>
          <w:szCs w:val="24"/>
        </w:rPr>
        <w:t>数据采集授权要求</w:t>
      </w:r>
    </w:p>
    <w:p>
      <w:pPr>
        <w:pStyle w:val="67"/>
        <w:numPr>
          <w:ilvl w:val="2"/>
          <w:numId w:val="3"/>
        </w:numPr>
        <w:ind w:firstLineChars="0"/>
        <w:outlineLvl w:val="2"/>
        <w:rPr>
          <w:rFonts w:hint="eastAsia" w:ascii="仿宋" w:hAnsi="仿宋" w:eastAsia="仿宋" w:cs="黑体"/>
          <w:szCs w:val="24"/>
        </w:rPr>
      </w:pPr>
      <w:r>
        <w:rPr>
          <w:rFonts w:hint="eastAsia" w:ascii="仿宋" w:hAnsi="仿宋" w:eastAsia="仿宋" w:cs="黑体"/>
          <w:szCs w:val="24"/>
        </w:rPr>
        <w:t>数据应用安全</w:t>
      </w:r>
    </w:p>
    <w:p>
      <w:pPr>
        <w:pStyle w:val="67"/>
        <w:numPr>
          <w:ilvl w:val="3"/>
          <w:numId w:val="3"/>
        </w:numPr>
        <w:ind w:firstLineChars="0"/>
        <w:outlineLvl w:val="3"/>
        <w:rPr>
          <w:rFonts w:hint="eastAsia" w:ascii="仿宋" w:hAnsi="仿宋" w:eastAsia="仿宋" w:cs="黑体"/>
          <w:szCs w:val="24"/>
        </w:rPr>
      </w:pPr>
      <w:r>
        <w:rPr>
          <w:rFonts w:hint="eastAsia" w:ascii="仿宋" w:hAnsi="仿宋" w:eastAsia="仿宋" w:cs="黑体"/>
          <w:szCs w:val="24"/>
        </w:rPr>
        <w:t>涉及数据项</w:t>
      </w:r>
    </w:p>
    <w:tbl>
      <w:tblPr>
        <w:tblStyle w:val="25"/>
        <w:tblpPr w:leftFromText="180" w:rightFromText="180" w:vertAnchor="text" w:horzAnchor="page" w:tblpX="2251" w:tblpY="2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9"/>
        <w:gridCol w:w="2010"/>
        <w:gridCol w:w="2340"/>
        <w:gridCol w:w="30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9" w:type="dxa"/>
            <w:noWrap w:val="0"/>
            <w:vAlign w:val="center"/>
          </w:tcPr>
          <w:p>
            <w:pPr>
              <w:spacing w:line="240" w:lineRule="auto"/>
              <w:jc w:val="center"/>
              <w:rPr>
                <w:rFonts w:hint="eastAsia" w:ascii="仿宋" w:hAnsi="仿宋" w:eastAsia="仿宋" w:cs="仿宋"/>
              </w:rPr>
            </w:pPr>
            <w:r>
              <w:rPr>
                <w:rFonts w:hint="eastAsia" w:ascii="仿宋" w:hAnsi="仿宋" w:eastAsia="仿宋" w:cs="仿宋"/>
              </w:rPr>
              <w:t>序号</w:t>
            </w:r>
          </w:p>
        </w:tc>
        <w:tc>
          <w:tcPr>
            <w:tcW w:w="2010" w:type="dxa"/>
            <w:noWrap w:val="0"/>
            <w:vAlign w:val="center"/>
          </w:tcPr>
          <w:p>
            <w:pPr>
              <w:spacing w:line="240" w:lineRule="auto"/>
              <w:jc w:val="center"/>
              <w:rPr>
                <w:rFonts w:hint="eastAsia" w:ascii="仿宋" w:hAnsi="仿宋" w:eastAsia="仿宋" w:cs="仿宋"/>
              </w:rPr>
            </w:pPr>
            <w:r>
              <w:rPr>
                <w:rFonts w:hint="eastAsia" w:ascii="仿宋" w:hAnsi="仿宋" w:eastAsia="仿宋" w:cs="仿宋"/>
              </w:rPr>
              <w:t>数据项名称</w:t>
            </w:r>
          </w:p>
        </w:tc>
        <w:tc>
          <w:tcPr>
            <w:tcW w:w="2340" w:type="dxa"/>
            <w:noWrap w:val="0"/>
            <w:vAlign w:val="center"/>
          </w:tcPr>
          <w:p>
            <w:pPr>
              <w:spacing w:line="240" w:lineRule="auto"/>
              <w:jc w:val="center"/>
              <w:rPr>
                <w:rFonts w:hint="eastAsia" w:ascii="仿宋" w:hAnsi="仿宋" w:eastAsia="仿宋" w:cs="仿宋"/>
              </w:rPr>
            </w:pPr>
            <w:r>
              <w:rPr>
                <w:rFonts w:hint="eastAsia" w:ascii="仿宋" w:hAnsi="仿宋" w:eastAsia="仿宋" w:cs="仿宋"/>
              </w:rPr>
              <w:t>数据安全等级</w:t>
            </w:r>
          </w:p>
        </w:tc>
        <w:tc>
          <w:tcPr>
            <w:tcW w:w="3023" w:type="dxa"/>
            <w:noWrap w:val="0"/>
            <w:vAlign w:val="top"/>
          </w:tcPr>
          <w:p>
            <w:pPr>
              <w:spacing w:line="240" w:lineRule="auto"/>
              <w:jc w:val="center"/>
              <w:rPr>
                <w:rFonts w:hint="eastAsia" w:ascii="仿宋" w:hAnsi="仿宋" w:eastAsia="仿宋" w:cs="仿宋"/>
              </w:rPr>
            </w:pPr>
            <w:r>
              <w:rPr>
                <w:rFonts w:hint="eastAsia" w:ascii="仿宋" w:hAnsi="仿宋" w:eastAsia="仿宋" w:cs="仿宋"/>
              </w:rPr>
              <w:t>数据应用操作（填写访问、展示、导出、共享及加工等）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49" w:type="dxa"/>
            <w:noWrap w:val="0"/>
            <w:vAlign w:val="top"/>
          </w:tcPr>
          <w:p>
            <w:pPr>
              <w:spacing w:line="240" w:lineRule="auto"/>
              <w:rPr>
                <w:rFonts w:hint="eastAsia" w:ascii="仿宋" w:hAnsi="仿宋" w:eastAsia="仿宋" w:cs="仿宋"/>
              </w:rPr>
            </w:pPr>
            <w:r>
              <w:rPr>
                <w:rFonts w:hint="eastAsia" w:ascii="仿宋" w:hAnsi="仿宋" w:eastAsia="仿宋" w:cs="仿宋"/>
              </w:rPr>
              <w:t>1</w:t>
            </w:r>
          </w:p>
        </w:tc>
        <w:tc>
          <w:tcPr>
            <w:tcW w:w="2010" w:type="dxa"/>
            <w:noWrap w:val="0"/>
            <w:vAlign w:val="top"/>
          </w:tcPr>
          <w:p>
            <w:pPr>
              <w:spacing w:line="240" w:lineRule="auto"/>
              <w:rPr>
                <w:rFonts w:hint="eastAsia" w:ascii="仿宋" w:hAnsi="仿宋" w:eastAsia="仿宋" w:cs="仿宋"/>
              </w:rPr>
            </w:pPr>
          </w:p>
        </w:tc>
        <w:tc>
          <w:tcPr>
            <w:tcW w:w="2340" w:type="dxa"/>
            <w:noWrap w:val="0"/>
            <w:vAlign w:val="top"/>
          </w:tcPr>
          <w:p>
            <w:pPr>
              <w:spacing w:line="240" w:lineRule="auto"/>
              <w:rPr>
                <w:rFonts w:hint="eastAsia" w:ascii="仿宋" w:hAnsi="仿宋" w:eastAsia="仿宋" w:cs="仿宋"/>
              </w:rPr>
            </w:pPr>
          </w:p>
        </w:tc>
        <w:tc>
          <w:tcPr>
            <w:tcW w:w="3023" w:type="dxa"/>
            <w:noWrap w:val="0"/>
            <w:vAlign w:val="top"/>
          </w:tcPr>
          <w:p>
            <w:pPr>
              <w:spacing w:line="240" w:lineRule="auto"/>
              <w:rPr>
                <w:rFonts w:hint="eastAsia" w:ascii="仿宋" w:hAnsi="仿宋" w:eastAsia="仿宋" w:cs="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9" w:type="dxa"/>
            <w:noWrap w:val="0"/>
            <w:vAlign w:val="top"/>
          </w:tcPr>
          <w:p>
            <w:pPr>
              <w:spacing w:line="240" w:lineRule="auto"/>
              <w:rPr>
                <w:rFonts w:hint="eastAsia" w:ascii="仿宋" w:hAnsi="仿宋" w:eastAsia="仿宋" w:cs="仿宋"/>
              </w:rPr>
            </w:pPr>
            <w:r>
              <w:rPr>
                <w:rFonts w:hint="eastAsia" w:ascii="仿宋" w:hAnsi="仿宋" w:eastAsia="仿宋" w:cs="仿宋"/>
              </w:rPr>
              <w:t>2</w:t>
            </w:r>
          </w:p>
        </w:tc>
        <w:tc>
          <w:tcPr>
            <w:tcW w:w="2010" w:type="dxa"/>
            <w:noWrap w:val="0"/>
            <w:vAlign w:val="top"/>
          </w:tcPr>
          <w:p>
            <w:pPr>
              <w:spacing w:line="240" w:lineRule="auto"/>
              <w:rPr>
                <w:rFonts w:hint="eastAsia" w:ascii="仿宋" w:hAnsi="仿宋" w:eastAsia="仿宋" w:cs="仿宋"/>
              </w:rPr>
            </w:pPr>
          </w:p>
        </w:tc>
        <w:tc>
          <w:tcPr>
            <w:tcW w:w="2340" w:type="dxa"/>
            <w:noWrap w:val="0"/>
            <w:vAlign w:val="top"/>
          </w:tcPr>
          <w:p>
            <w:pPr>
              <w:spacing w:line="240" w:lineRule="auto"/>
              <w:rPr>
                <w:rFonts w:hint="eastAsia" w:ascii="仿宋" w:hAnsi="仿宋" w:eastAsia="仿宋" w:cs="仿宋"/>
              </w:rPr>
            </w:pPr>
          </w:p>
        </w:tc>
        <w:tc>
          <w:tcPr>
            <w:tcW w:w="3023" w:type="dxa"/>
            <w:noWrap w:val="0"/>
            <w:vAlign w:val="top"/>
          </w:tcPr>
          <w:p>
            <w:pPr>
              <w:spacing w:line="240" w:lineRule="auto"/>
              <w:rPr>
                <w:rFonts w:hint="eastAsia" w:ascii="仿宋" w:hAnsi="仿宋" w:eastAsia="仿宋" w:cs="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9" w:type="dxa"/>
            <w:noWrap w:val="0"/>
            <w:vAlign w:val="top"/>
          </w:tcPr>
          <w:p>
            <w:pPr>
              <w:spacing w:line="240" w:lineRule="auto"/>
              <w:rPr>
                <w:rFonts w:hint="eastAsia" w:ascii="仿宋" w:hAnsi="仿宋" w:eastAsia="仿宋" w:cs="仿宋"/>
              </w:rPr>
            </w:pPr>
            <w:r>
              <w:rPr>
                <w:rFonts w:hint="eastAsia" w:ascii="仿宋" w:hAnsi="仿宋" w:eastAsia="仿宋" w:cs="仿宋"/>
              </w:rPr>
              <w:t>...</w:t>
            </w:r>
          </w:p>
        </w:tc>
        <w:tc>
          <w:tcPr>
            <w:tcW w:w="2010" w:type="dxa"/>
            <w:noWrap w:val="0"/>
            <w:vAlign w:val="top"/>
          </w:tcPr>
          <w:p>
            <w:pPr>
              <w:spacing w:line="240" w:lineRule="auto"/>
              <w:rPr>
                <w:rFonts w:hint="eastAsia" w:ascii="仿宋" w:hAnsi="仿宋" w:eastAsia="仿宋" w:cs="仿宋"/>
              </w:rPr>
            </w:pPr>
          </w:p>
        </w:tc>
        <w:tc>
          <w:tcPr>
            <w:tcW w:w="2340" w:type="dxa"/>
            <w:noWrap w:val="0"/>
            <w:vAlign w:val="top"/>
          </w:tcPr>
          <w:p>
            <w:pPr>
              <w:spacing w:line="240" w:lineRule="auto"/>
              <w:rPr>
                <w:rFonts w:hint="eastAsia" w:ascii="仿宋" w:hAnsi="仿宋" w:eastAsia="仿宋" w:cs="仿宋"/>
              </w:rPr>
            </w:pPr>
          </w:p>
        </w:tc>
        <w:tc>
          <w:tcPr>
            <w:tcW w:w="3023" w:type="dxa"/>
            <w:noWrap w:val="0"/>
            <w:vAlign w:val="top"/>
          </w:tcPr>
          <w:p>
            <w:pPr>
              <w:spacing w:line="240" w:lineRule="auto"/>
              <w:rPr>
                <w:rFonts w:hint="eastAsia" w:ascii="仿宋" w:hAnsi="仿宋" w:eastAsia="仿宋" w:cs="仿宋"/>
              </w:rPr>
            </w:pPr>
          </w:p>
        </w:tc>
      </w:tr>
    </w:tbl>
    <w:p>
      <w:pPr>
        <w:pStyle w:val="67"/>
        <w:numPr>
          <w:ilvl w:val="2"/>
          <w:numId w:val="3"/>
        </w:numPr>
        <w:ind w:firstLineChars="0"/>
        <w:outlineLvl w:val="2"/>
        <w:rPr>
          <w:rFonts w:hint="eastAsia" w:ascii="仿宋" w:hAnsi="仿宋" w:eastAsia="仿宋" w:cs="黑体"/>
          <w:szCs w:val="24"/>
        </w:rPr>
      </w:pPr>
      <w:r>
        <w:rPr>
          <w:rFonts w:hint="eastAsia" w:ascii="仿宋" w:hAnsi="仿宋" w:eastAsia="仿宋" w:cs="黑体"/>
          <w:szCs w:val="24"/>
        </w:rPr>
        <w:t>数据应用安全要求</w:t>
      </w:r>
    </w:p>
    <w:p>
      <w:pPr>
        <w:pStyle w:val="67"/>
        <w:numPr>
          <w:ilvl w:val="3"/>
          <w:numId w:val="3"/>
        </w:numPr>
        <w:ind w:firstLineChars="0"/>
        <w:outlineLvl w:val="3"/>
        <w:rPr>
          <w:rFonts w:hint="eastAsia" w:ascii="仿宋" w:hAnsi="仿宋" w:eastAsia="仿宋" w:cs="黑体"/>
          <w:szCs w:val="24"/>
        </w:rPr>
      </w:pPr>
      <w:r>
        <w:rPr>
          <w:rFonts w:hint="eastAsia" w:ascii="仿宋" w:hAnsi="仿宋" w:eastAsia="仿宋" w:cs="黑体"/>
          <w:szCs w:val="24"/>
        </w:rPr>
        <w:t>数据访问</w:t>
      </w:r>
    </w:p>
    <w:p>
      <w:pPr>
        <w:pStyle w:val="67"/>
        <w:numPr>
          <w:ilvl w:val="3"/>
          <w:numId w:val="3"/>
        </w:numPr>
        <w:ind w:firstLineChars="0"/>
        <w:outlineLvl w:val="3"/>
        <w:rPr>
          <w:rFonts w:hint="eastAsia" w:ascii="仿宋" w:hAnsi="仿宋" w:eastAsia="仿宋" w:cs="黑体"/>
          <w:szCs w:val="24"/>
        </w:rPr>
      </w:pPr>
      <w:r>
        <w:rPr>
          <w:rFonts w:hint="eastAsia" w:ascii="仿宋" w:hAnsi="仿宋" w:eastAsia="仿宋" w:cs="黑体"/>
          <w:szCs w:val="24"/>
        </w:rPr>
        <w:t>数据导出</w:t>
      </w:r>
    </w:p>
    <w:p>
      <w:pPr>
        <w:pStyle w:val="67"/>
        <w:numPr>
          <w:ilvl w:val="3"/>
          <w:numId w:val="3"/>
        </w:numPr>
        <w:ind w:firstLineChars="0"/>
        <w:outlineLvl w:val="3"/>
        <w:rPr>
          <w:rFonts w:hint="eastAsia" w:ascii="仿宋" w:hAnsi="仿宋" w:eastAsia="仿宋" w:cs="黑体"/>
          <w:szCs w:val="24"/>
        </w:rPr>
      </w:pPr>
      <w:r>
        <w:rPr>
          <w:rFonts w:hint="eastAsia" w:ascii="仿宋" w:hAnsi="仿宋" w:eastAsia="仿宋" w:cs="黑体"/>
          <w:szCs w:val="24"/>
        </w:rPr>
        <w:t>数据展示</w:t>
      </w:r>
    </w:p>
    <w:p>
      <w:pPr>
        <w:pStyle w:val="67"/>
        <w:numPr>
          <w:ilvl w:val="3"/>
          <w:numId w:val="3"/>
        </w:numPr>
        <w:ind w:firstLineChars="0"/>
        <w:outlineLvl w:val="3"/>
        <w:rPr>
          <w:rFonts w:hint="eastAsia" w:ascii="仿宋" w:hAnsi="仿宋" w:eastAsia="仿宋" w:cs="黑体"/>
          <w:szCs w:val="24"/>
        </w:rPr>
      </w:pPr>
      <w:r>
        <w:rPr>
          <w:rFonts w:hint="eastAsia" w:ascii="仿宋" w:hAnsi="仿宋" w:eastAsia="仿宋" w:cs="黑体"/>
          <w:szCs w:val="24"/>
        </w:rPr>
        <w:t>数据共享</w:t>
      </w:r>
    </w:p>
    <w:p>
      <w:pPr>
        <w:pStyle w:val="67"/>
        <w:numPr>
          <w:ilvl w:val="3"/>
          <w:numId w:val="3"/>
        </w:numPr>
        <w:ind w:firstLineChars="0"/>
        <w:outlineLvl w:val="3"/>
        <w:rPr>
          <w:rFonts w:hint="eastAsia" w:ascii="仿宋" w:hAnsi="仿宋" w:eastAsia="仿宋" w:cs="黑体"/>
          <w:szCs w:val="24"/>
        </w:rPr>
      </w:pPr>
      <w:r>
        <w:rPr>
          <w:rFonts w:hint="eastAsia" w:ascii="仿宋" w:hAnsi="仿宋" w:eastAsia="仿宋" w:cs="黑体"/>
          <w:szCs w:val="24"/>
        </w:rPr>
        <w:t>数据加工</w:t>
      </w:r>
    </w:p>
    <w:bookmarkEnd w:id="71"/>
    <w:p>
      <w:pPr>
        <w:pStyle w:val="67"/>
        <w:numPr>
          <w:ilvl w:val="0"/>
          <w:numId w:val="3"/>
        </w:numPr>
        <w:spacing w:line="240" w:lineRule="auto"/>
        <w:ind w:firstLineChars="0"/>
        <w:outlineLvl w:val="0"/>
        <w:rPr>
          <w:rFonts w:ascii="仿宋" w:hAnsi="仿宋" w:eastAsia="仿宋" w:cs="黑体"/>
          <w:b/>
          <w:szCs w:val="24"/>
        </w:rPr>
      </w:pPr>
      <w:r>
        <w:rPr>
          <w:rFonts w:hint="eastAsia" w:ascii="仿宋" w:hAnsi="仿宋" w:eastAsia="仿宋" w:cs="黑体"/>
          <w:b/>
          <w:szCs w:val="24"/>
        </w:rPr>
        <w:t>非功能性</w:t>
      </w:r>
      <w:bookmarkEnd w:id="57"/>
      <w:bookmarkEnd w:id="58"/>
      <w:bookmarkEnd w:id="59"/>
      <w:bookmarkEnd w:id="60"/>
      <w:bookmarkEnd w:id="61"/>
      <w:bookmarkEnd w:id="62"/>
      <w:bookmarkStart w:id="72" w:name="_Toc464052022"/>
      <w:bookmarkStart w:id="73" w:name="_Toc29909"/>
      <w:bookmarkStart w:id="74" w:name="_Toc364067533"/>
      <w:bookmarkStart w:id="75" w:name="_Toc3561"/>
      <w:r>
        <w:rPr>
          <w:rFonts w:hint="eastAsia" w:ascii="仿宋" w:hAnsi="仿宋" w:eastAsia="仿宋" w:cs="黑体"/>
          <w:b/>
          <w:szCs w:val="24"/>
        </w:rPr>
        <w:t>需求</w:t>
      </w:r>
      <w:bookmarkEnd w:id="63"/>
      <w:bookmarkEnd w:id="64"/>
    </w:p>
    <w:bookmarkEnd w:id="72"/>
    <w:bookmarkEnd w:id="73"/>
    <w:bookmarkEnd w:id="74"/>
    <w:bookmarkEnd w:id="75"/>
    <w:p>
      <w:pPr>
        <w:pStyle w:val="67"/>
        <w:numPr>
          <w:ilvl w:val="1"/>
          <w:numId w:val="3"/>
        </w:numPr>
        <w:spacing w:line="240" w:lineRule="auto"/>
        <w:ind w:firstLineChars="0"/>
        <w:outlineLvl w:val="1"/>
        <w:rPr>
          <w:rFonts w:hint="eastAsia" w:ascii="仿宋" w:hAnsi="仿宋" w:eastAsia="仿宋" w:cs="黑体"/>
          <w:szCs w:val="24"/>
        </w:rPr>
      </w:pPr>
      <w:bookmarkStart w:id="76" w:name="_Toc2070496"/>
      <w:bookmarkStart w:id="77" w:name="_Toc29674"/>
      <w:bookmarkStart w:id="78" w:name="_Toc464052023"/>
      <w:bookmarkStart w:id="79" w:name="_Toc364067534"/>
      <w:bookmarkStart w:id="80" w:name="_Toc20885"/>
      <w:r>
        <w:rPr>
          <w:rFonts w:hint="eastAsia" w:ascii="仿宋" w:hAnsi="仿宋" w:eastAsia="仿宋" w:cs="黑体"/>
          <w:szCs w:val="24"/>
        </w:rPr>
        <w:t>业务风险系统硬控制需求</w:t>
      </w:r>
    </w:p>
    <w:p>
      <w:pPr>
        <w:pStyle w:val="67"/>
        <w:numPr>
          <w:ilvl w:val="1"/>
          <w:numId w:val="3"/>
        </w:numPr>
        <w:spacing w:line="240" w:lineRule="auto"/>
        <w:ind w:firstLineChars="0"/>
        <w:outlineLvl w:val="1"/>
        <w:rPr>
          <w:rFonts w:ascii="仿宋" w:hAnsi="仿宋" w:eastAsia="仿宋" w:cs="黑体"/>
          <w:szCs w:val="24"/>
        </w:rPr>
      </w:pPr>
      <w:bookmarkStart w:id="81" w:name="_Toc28561"/>
      <w:r>
        <w:rPr>
          <w:rFonts w:hint="eastAsia" w:ascii="仿宋" w:hAnsi="仿宋" w:eastAsia="仿宋" w:cs="黑体"/>
          <w:szCs w:val="24"/>
        </w:rPr>
        <w:t>业务量说明</w:t>
      </w:r>
      <w:bookmarkEnd w:id="76"/>
      <w:bookmarkEnd w:id="81"/>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1800"/>
        <w:gridCol w:w="1542"/>
        <w:gridCol w:w="1518"/>
        <w:gridCol w:w="17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6" w:type="dxa"/>
            <w:shd w:val="clear" w:color="auto" w:fill="A6A6A6"/>
            <w:noWrap w:val="0"/>
            <w:vAlign w:val="center"/>
          </w:tcPr>
          <w:p>
            <w:pPr>
              <w:spacing w:line="240" w:lineRule="auto"/>
              <w:jc w:val="center"/>
              <w:rPr>
                <w:rFonts w:ascii="仿宋" w:hAnsi="仿宋" w:eastAsia="仿宋"/>
                <w:b/>
              </w:rPr>
            </w:pPr>
            <w:r>
              <w:rPr>
                <w:rFonts w:ascii="仿宋" w:hAnsi="仿宋" w:eastAsia="仿宋"/>
                <w:b/>
              </w:rPr>
              <w:t>业务类型</w:t>
            </w:r>
          </w:p>
        </w:tc>
        <w:tc>
          <w:tcPr>
            <w:tcW w:w="1800" w:type="dxa"/>
            <w:shd w:val="clear" w:color="auto" w:fill="A6A6A6"/>
            <w:noWrap w:val="0"/>
            <w:vAlign w:val="center"/>
          </w:tcPr>
          <w:p>
            <w:pPr>
              <w:spacing w:line="240" w:lineRule="auto"/>
              <w:jc w:val="center"/>
              <w:rPr>
                <w:rFonts w:ascii="仿宋" w:hAnsi="仿宋" w:eastAsia="仿宋"/>
                <w:b/>
              </w:rPr>
            </w:pPr>
            <w:r>
              <w:rPr>
                <w:rFonts w:ascii="仿宋" w:hAnsi="仿宋" w:eastAsia="仿宋"/>
                <w:b/>
              </w:rPr>
              <w:t>预计最大并发交易量</w:t>
            </w:r>
          </w:p>
        </w:tc>
        <w:tc>
          <w:tcPr>
            <w:tcW w:w="1542" w:type="dxa"/>
            <w:shd w:val="clear" w:color="auto" w:fill="A6A6A6"/>
            <w:noWrap w:val="0"/>
            <w:vAlign w:val="center"/>
          </w:tcPr>
          <w:p>
            <w:pPr>
              <w:spacing w:line="240" w:lineRule="auto"/>
              <w:jc w:val="center"/>
              <w:rPr>
                <w:rFonts w:ascii="仿宋" w:hAnsi="仿宋" w:eastAsia="仿宋"/>
                <w:b/>
              </w:rPr>
            </w:pPr>
            <w:r>
              <w:rPr>
                <w:rFonts w:ascii="仿宋" w:hAnsi="仿宋" w:eastAsia="仿宋"/>
                <w:b/>
              </w:rPr>
              <w:t>预计全年交易笔数</w:t>
            </w:r>
          </w:p>
        </w:tc>
        <w:tc>
          <w:tcPr>
            <w:tcW w:w="1518" w:type="dxa"/>
            <w:shd w:val="clear" w:color="auto" w:fill="A6A6A6"/>
            <w:noWrap w:val="0"/>
            <w:vAlign w:val="center"/>
          </w:tcPr>
          <w:p>
            <w:pPr>
              <w:spacing w:line="240" w:lineRule="auto"/>
              <w:jc w:val="center"/>
              <w:rPr>
                <w:rFonts w:ascii="仿宋" w:hAnsi="仿宋" w:eastAsia="仿宋"/>
                <w:b/>
              </w:rPr>
            </w:pPr>
            <w:r>
              <w:rPr>
                <w:rFonts w:ascii="仿宋" w:hAnsi="仿宋" w:eastAsia="仿宋"/>
                <w:b/>
              </w:rPr>
              <w:t>预期年增长率</w:t>
            </w:r>
          </w:p>
        </w:tc>
        <w:tc>
          <w:tcPr>
            <w:tcW w:w="1731" w:type="dxa"/>
            <w:shd w:val="clear" w:color="auto" w:fill="A6A6A6"/>
            <w:noWrap w:val="0"/>
            <w:vAlign w:val="center"/>
          </w:tcPr>
          <w:p>
            <w:pPr>
              <w:spacing w:line="240" w:lineRule="auto"/>
              <w:jc w:val="center"/>
              <w:rPr>
                <w:rFonts w:ascii="仿宋" w:hAnsi="仿宋" w:eastAsia="仿宋"/>
                <w:b/>
              </w:rPr>
            </w:pPr>
            <w:r>
              <w:rPr>
                <w:rFonts w:ascii="仿宋" w:hAnsi="仿宋" w:eastAsia="仿宋"/>
                <w:b/>
              </w:rPr>
              <w:t>3-5年的发展规划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6" w:type="dxa"/>
            <w:noWrap w:val="0"/>
            <w:vAlign w:val="top"/>
          </w:tcPr>
          <w:p>
            <w:pPr>
              <w:spacing w:line="240" w:lineRule="auto"/>
              <w:rPr>
                <w:rFonts w:ascii="仿宋" w:hAnsi="仿宋" w:eastAsia="仿宋"/>
                <w:color w:val="3366FF"/>
              </w:rPr>
            </w:pPr>
          </w:p>
        </w:tc>
        <w:tc>
          <w:tcPr>
            <w:tcW w:w="1800" w:type="dxa"/>
            <w:noWrap w:val="0"/>
            <w:vAlign w:val="top"/>
          </w:tcPr>
          <w:p>
            <w:pPr>
              <w:spacing w:line="240" w:lineRule="auto"/>
              <w:rPr>
                <w:rFonts w:ascii="仿宋" w:hAnsi="仿宋" w:eastAsia="仿宋"/>
                <w:color w:val="3366FF"/>
              </w:rPr>
            </w:pPr>
          </w:p>
        </w:tc>
        <w:tc>
          <w:tcPr>
            <w:tcW w:w="1542" w:type="dxa"/>
            <w:noWrap w:val="0"/>
            <w:vAlign w:val="top"/>
          </w:tcPr>
          <w:p>
            <w:pPr>
              <w:spacing w:line="240" w:lineRule="auto"/>
              <w:rPr>
                <w:rFonts w:ascii="仿宋" w:hAnsi="仿宋" w:eastAsia="仿宋"/>
                <w:color w:val="3366FF"/>
              </w:rPr>
            </w:pPr>
          </w:p>
        </w:tc>
        <w:tc>
          <w:tcPr>
            <w:tcW w:w="1518" w:type="dxa"/>
            <w:noWrap w:val="0"/>
            <w:vAlign w:val="top"/>
          </w:tcPr>
          <w:p>
            <w:pPr>
              <w:spacing w:line="240" w:lineRule="auto"/>
              <w:rPr>
                <w:rFonts w:ascii="仿宋" w:hAnsi="仿宋" w:eastAsia="仿宋"/>
                <w:color w:val="3366FF"/>
              </w:rPr>
            </w:pPr>
          </w:p>
        </w:tc>
        <w:tc>
          <w:tcPr>
            <w:tcW w:w="1731" w:type="dxa"/>
            <w:noWrap w:val="0"/>
            <w:vAlign w:val="top"/>
          </w:tcPr>
          <w:p>
            <w:pPr>
              <w:spacing w:line="240" w:lineRule="auto"/>
              <w:rPr>
                <w:rFonts w:ascii="仿宋" w:hAnsi="仿宋" w:eastAsia="仿宋"/>
                <w:color w:val="3366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6" w:type="dxa"/>
            <w:noWrap w:val="0"/>
            <w:vAlign w:val="top"/>
          </w:tcPr>
          <w:p>
            <w:pPr>
              <w:spacing w:line="240" w:lineRule="auto"/>
              <w:rPr>
                <w:rFonts w:ascii="仿宋" w:hAnsi="仿宋" w:eastAsia="仿宋"/>
                <w:color w:val="3366FF"/>
              </w:rPr>
            </w:pPr>
          </w:p>
        </w:tc>
        <w:tc>
          <w:tcPr>
            <w:tcW w:w="1800" w:type="dxa"/>
            <w:noWrap w:val="0"/>
            <w:vAlign w:val="top"/>
          </w:tcPr>
          <w:p>
            <w:pPr>
              <w:spacing w:line="240" w:lineRule="auto"/>
              <w:rPr>
                <w:rFonts w:ascii="仿宋" w:hAnsi="仿宋" w:eastAsia="仿宋"/>
                <w:color w:val="3366FF"/>
              </w:rPr>
            </w:pPr>
          </w:p>
        </w:tc>
        <w:tc>
          <w:tcPr>
            <w:tcW w:w="1542" w:type="dxa"/>
            <w:noWrap w:val="0"/>
            <w:vAlign w:val="top"/>
          </w:tcPr>
          <w:p>
            <w:pPr>
              <w:spacing w:line="240" w:lineRule="auto"/>
              <w:rPr>
                <w:rFonts w:ascii="仿宋" w:hAnsi="仿宋" w:eastAsia="仿宋"/>
                <w:color w:val="3366FF"/>
              </w:rPr>
            </w:pPr>
          </w:p>
        </w:tc>
        <w:tc>
          <w:tcPr>
            <w:tcW w:w="1518" w:type="dxa"/>
            <w:noWrap w:val="0"/>
            <w:vAlign w:val="top"/>
          </w:tcPr>
          <w:p>
            <w:pPr>
              <w:spacing w:line="240" w:lineRule="auto"/>
              <w:rPr>
                <w:rFonts w:ascii="仿宋" w:hAnsi="仿宋" w:eastAsia="仿宋"/>
                <w:color w:val="3366FF"/>
              </w:rPr>
            </w:pPr>
          </w:p>
        </w:tc>
        <w:tc>
          <w:tcPr>
            <w:tcW w:w="1731" w:type="dxa"/>
            <w:noWrap w:val="0"/>
            <w:vAlign w:val="top"/>
          </w:tcPr>
          <w:p>
            <w:pPr>
              <w:spacing w:line="240" w:lineRule="auto"/>
              <w:rPr>
                <w:rFonts w:ascii="仿宋" w:hAnsi="仿宋" w:eastAsia="仿宋"/>
                <w:color w:val="3366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6" w:type="dxa"/>
            <w:noWrap w:val="0"/>
            <w:vAlign w:val="top"/>
          </w:tcPr>
          <w:p>
            <w:pPr>
              <w:spacing w:line="240" w:lineRule="auto"/>
              <w:rPr>
                <w:rFonts w:ascii="仿宋" w:hAnsi="仿宋" w:eastAsia="仿宋"/>
                <w:color w:val="3366FF"/>
              </w:rPr>
            </w:pPr>
          </w:p>
        </w:tc>
        <w:tc>
          <w:tcPr>
            <w:tcW w:w="1800" w:type="dxa"/>
            <w:noWrap w:val="0"/>
            <w:vAlign w:val="top"/>
          </w:tcPr>
          <w:p>
            <w:pPr>
              <w:spacing w:line="240" w:lineRule="auto"/>
              <w:rPr>
                <w:rFonts w:ascii="仿宋" w:hAnsi="仿宋" w:eastAsia="仿宋"/>
                <w:color w:val="3366FF"/>
              </w:rPr>
            </w:pPr>
          </w:p>
        </w:tc>
        <w:tc>
          <w:tcPr>
            <w:tcW w:w="1542" w:type="dxa"/>
            <w:noWrap w:val="0"/>
            <w:vAlign w:val="top"/>
          </w:tcPr>
          <w:p>
            <w:pPr>
              <w:spacing w:line="240" w:lineRule="auto"/>
              <w:rPr>
                <w:rFonts w:ascii="仿宋" w:hAnsi="仿宋" w:eastAsia="仿宋"/>
                <w:color w:val="3366FF"/>
              </w:rPr>
            </w:pPr>
          </w:p>
        </w:tc>
        <w:tc>
          <w:tcPr>
            <w:tcW w:w="1518" w:type="dxa"/>
            <w:noWrap w:val="0"/>
            <w:vAlign w:val="top"/>
          </w:tcPr>
          <w:p>
            <w:pPr>
              <w:spacing w:line="240" w:lineRule="auto"/>
              <w:rPr>
                <w:rFonts w:ascii="仿宋" w:hAnsi="仿宋" w:eastAsia="仿宋"/>
                <w:color w:val="3366FF"/>
              </w:rPr>
            </w:pPr>
          </w:p>
        </w:tc>
        <w:tc>
          <w:tcPr>
            <w:tcW w:w="1731" w:type="dxa"/>
            <w:noWrap w:val="0"/>
            <w:vAlign w:val="top"/>
          </w:tcPr>
          <w:p>
            <w:pPr>
              <w:spacing w:line="240" w:lineRule="auto"/>
              <w:rPr>
                <w:rFonts w:ascii="仿宋" w:hAnsi="仿宋" w:eastAsia="仿宋"/>
                <w:color w:val="3366FF"/>
              </w:rPr>
            </w:pPr>
          </w:p>
        </w:tc>
      </w:tr>
      <w:bookmarkEnd w:id="77"/>
      <w:bookmarkEnd w:id="78"/>
      <w:bookmarkEnd w:id="79"/>
      <w:bookmarkEnd w:id="80"/>
    </w:tbl>
    <w:p>
      <w:pPr>
        <w:pStyle w:val="67"/>
        <w:numPr>
          <w:ilvl w:val="1"/>
          <w:numId w:val="3"/>
        </w:numPr>
        <w:spacing w:line="240" w:lineRule="auto"/>
        <w:ind w:firstLineChars="0"/>
        <w:outlineLvl w:val="1"/>
        <w:rPr>
          <w:rFonts w:ascii="仿宋" w:hAnsi="仿宋" w:eastAsia="仿宋" w:cs="黑体"/>
          <w:szCs w:val="24"/>
        </w:rPr>
      </w:pPr>
      <w:r>
        <w:rPr>
          <w:rFonts w:hint="eastAsia" w:ascii="仿宋" w:hAnsi="仿宋" w:eastAsia="仿宋" w:cs="黑体"/>
          <w:szCs w:val="24"/>
        </w:rPr>
        <w:t>安全性要求</w:t>
      </w:r>
    </w:p>
    <w:p>
      <w:pPr>
        <w:pStyle w:val="67"/>
        <w:numPr>
          <w:ilvl w:val="2"/>
          <w:numId w:val="3"/>
        </w:numPr>
        <w:spacing w:line="240" w:lineRule="auto"/>
        <w:ind w:firstLineChars="0"/>
        <w:outlineLvl w:val="2"/>
        <w:rPr>
          <w:rFonts w:ascii="仿宋" w:hAnsi="仿宋" w:eastAsia="仿宋" w:cs="黑体"/>
          <w:szCs w:val="24"/>
        </w:rPr>
      </w:pPr>
      <w:r>
        <w:rPr>
          <w:rFonts w:hint="eastAsia" w:ascii="仿宋" w:hAnsi="仿宋" w:eastAsia="仿宋" w:cs="黑体"/>
          <w:szCs w:val="24"/>
        </w:rPr>
        <w:t>基础安全</w:t>
      </w:r>
    </w:p>
    <w:p>
      <w:pPr>
        <w:pStyle w:val="67"/>
        <w:numPr>
          <w:ilvl w:val="2"/>
          <w:numId w:val="3"/>
        </w:numPr>
        <w:spacing w:line="240" w:lineRule="auto"/>
        <w:ind w:firstLineChars="0"/>
        <w:outlineLvl w:val="2"/>
        <w:rPr>
          <w:rFonts w:hint="eastAsia" w:ascii="仿宋" w:hAnsi="仿宋" w:eastAsia="仿宋" w:cs="黑体"/>
          <w:szCs w:val="24"/>
        </w:rPr>
      </w:pPr>
      <w:r>
        <w:rPr>
          <w:rFonts w:hint="eastAsia" w:ascii="仿宋" w:hAnsi="仿宋" w:eastAsia="仿宋" w:cs="黑体"/>
          <w:szCs w:val="24"/>
        </w:rPr>
        <w:t>网络与通信安全</w:t>
      </w:r>
    </w:p>
    <w:p>
      <w:pPr>
        <w:pStyle w:val="67"/>
        <w:numPr>
          <w:ilvl w:val="2"/>
          <w:numId w:val="3"/>
        </w:numPr>
        <w:spacing w:line="240" w:lineRule="auto"/>
        <w:ind w:firstLineChars="0"/>
        <w:outlineLvl w:val="2"/>
        <w:rPr>
          <w:rFonts w:hint="eastAsia" w:ascii="仿宋" w:hAnsi="仿宋" w:eastAsia="仿宋"/>
        </w:rPr>
      </w:pPr>
      <w:r>
        <w:rPr>
          <w:rFonts w:hint="eastAsia" w:ascii="仿宋" w:hAnsi="仿宋" w:eastAsia="仿宋" w:cs="黑体"/>
          <w:szCs w:val="24"/>
        </w:rPr>
        <w:t>客户端安全</w:t>
      </w:r>
    </w:p>
    <w:p>
      <w:pPr>
        <w:pStyle w:val="67"/>
        <w:numPr>
          <w:ilvl w:val="2"/>
          <w:numId w:val="3"/>
        </w:numPr>
        <w:spacing w:line="240" w:lineRule="auto"/>
        <w:ind w:firstLineChars="0"/>
        <w:outlineLvl w:val="2"/>
        <w:rPr>
          <w:rFonts w:hint="eastAsia" w:ascii="仿宋" w:hAnsi="仿宋" w:eastAsia="仿宋" w:cs="黑体"/>
          <w:szCs w:val="24"/>
        </w:rPr>
      </w:pPr>
      <w:r>
        <w:rPr>
          <w:rFonts w:hint="eastAsia" w:ascii="仿宋" w:hAnsi="仿宋" w:eastAsia="仿宋" w:cs="黑体"/>
          <w:szCs w:val="24"/>
        </w:rPr>
        <w:t>重点功能</w:t>
      </w:r>
    </w:p>
    <w:p>
      <w:pPr>
        <w:pStyle w:val="67"/>
        <w:numPr>
          <w:ilvl w:val="2"/>
          <w:numId w:val="3"/>
        </w:numPr>
        <w:ind w:firstLineChars="0"/>
        <w:outlineLvl w:val="2"/>
        <w:rPr>
          <w:rFonts w:hint="eastAsia" w:ascii="仿宋" w:hAnsi="仿宋" w:eastAsia="仿宋" w:cs="黑体"/>
          <w:szCs w:val="24"/>
        </w:rPr>
      </w:pPr>
      <w:r>
        <w:rPr>
          <w:rFonts w:hint="eastAsia" w:ascii="仿宋" w:hAnsi="仿宋" w:eastAsia="仿宋" w:cs="黑体"/>
          <w:szCs w:val="24"/>
        </w:rPr>
        <w:t>系统部署</w:t>
      </w:r>
    </w:p>
    <w:p>
      <w:pPr>
        <w:pStyle w:val="67"/>
        <w:numPr>
          <w:ilvl w:val="2"/>
          <w:numId w:val="3"/>
        </w:numPr>
        <w:ind w:firstLineChars="0"/>
        <w:outlineLvl w:val="2"/>
        <w:rPr>
          <w:rFonts w:hint="eastAsia" w:ascii="仿宋" w:hAnsi="仿宋" w:eastAsia="仿宋" w:cs="黑体"/>
          <w:szCs w:val="24"/>
        </w:rPr>
      </w:pPr>
      <w:r>
        <w:rPr>
          <w:rFonts w:hint="eastAsia" w:ascii="仿宋" w:hAnsi="仿宋" w:eastAsia="仿宋" w:cs="黑体"/>
          <w:szCs w:val="24"/>
        </w:rPr>
        <w:t>交易场景</w:t>
      </w:r>
    </w:p>
    <w:p>
      <w:pPr>
        <w:adjustRightInd w:val="0"/>
        <w:snapToGrid w:val="0"/>
        <w:ind w:firstLine="480" w:firstLineChars="200"/>
      </w:pPr>
    </w:p>
    <w:sectPr>
      <w:headerReference r:id="rId7" w:type="default"/>
      <w:footerReference r:id="rId8" w:type="default"/>
      <w:pgSz w:w="11906" w:h="16838"/>
      <w:pgMar w:top="1440" w:right="1800" w:bottom="1440" w:left="1800" w:header="851" w:footer="992" w:gutter="0"/>
      <w:cols w:space="720"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NeverMore" w:date="2024-03-08T13:36:33Z" w:initials="">
    <w:p w14:paraId="50200DDF">
      <w:pPr>
        <w:pStyle w:val="10"/>
        <w:rPr>
          <w:rFonts w:hint="default" w:eastAsia="宋体"/>
          <w:lang w:val="en-US" w:eastAsia="zh-CN"/>
        </w:rPr>
      </w:pPr>
      <w:r>
        <w:rPr>
          <w:rFonts w:hint="eastAsia"/>
          <w:lang w:val="en-US" w:eastAsia="zh-CN"/>
        </w:rPr>
        <w:t>这里展示哪些法规</w:t>
      </w:r>
      <w:bookmarkStart w:id="82" w:name="_GoBack"/>
      <w:bookmarkEnd w:id="82"/>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0200DD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alibri Light">
    <w:panose1 w:val="020F0302020204030204"/>
    <w:charset w:val="00"/>
    <w:family w:val="swiss"/>
    <w:pitch w:val="default"/>
    <w:sig w:usb0="E4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Tahoma">
    <w:panose1 w:val="020B0604030504040204"/>
    <w:charset w:val="00"/>
    <w:family w:val="swiss"/>
    <w:pitch w:val="default"/>
    <w:sig w:usb0="E1002EFF" w:usb1="C000605B" w:usb2="00000029" w:usb3="00000000" w:csb0="200101FF" w:csb1="20280000"/>
  </w:font>
  <w:font w:name="汉仪大宋简">
    <w:altName w:val="Calibri"/>
    <w:panose1 w:val="00000000000000000000"/>
    <w:charset w:val="00"/>
    <w:family w:val="auto"/>
    <w:pitch w:val="default"/>
    <w:sig w:usb0="00000001" w:usb1="00000000" w:usb2="00000000" w:usb3="00000000" w:csb0="00000000" w:csb1="00000000"/>
  </w:font>
  <w:font w:name="Times">
    <w:altName w:val="Times New Roman"/>
    <w:panose1 w:val="02020603050405020304"/>
    <w:charset w:val="00"/>
    <w:family w:val="roman"/>
    <w:pitch w:val="default"/>
    <w:sig w:usb0="E0002EFF" w:usb1="C000785B" w:usb2="00000009" w:usb3="00000000" w:csb0="000001FF" w:csb1="00000000"/>
  </w:font>
  <w:font w:name="仿宋_GB2312">
    <w:altName w:val="仿宋"/>
    <w:panose1 w:val="02010609030101010101"/>
    <w:charset w:val="86"/>
    <w:family w:val="auto"/>
    <w:pitch w:val="default"/>
    <w:sig w:usb0="00000001" w:usb1="080E0000" w:usb2="00000000" w:usb3="00000000" w:csb0="00040000" w:csb1="00000000"/>
  </w:font>
  <w:font w:name="仿宋">
    <w:panose1 w:val="02010609060101010101"/>
    <w:charset w:val="86"/>
    <w:family w:val="modern"/>
    <w:pitch w:val="default"/>
    <w:sig w:usb0="800002BF" w:usb1="38CF7CFA" w:usb2="00000016" w:usb3="00000000" w:csb0="00040001" w:csb1="00000000"/>
  </w:font>
  <w:font w:name="微软简标宋">
    <w:altName w:val="宋体"/>
    <w:panose1 w:val="00000000000000000000"/>
    <w:charset w:val="80"/>
    <w:family w:val="auto"/>
    <w:pitch w:val="default"/>
    <w:sig w:usb0="00000000" w:usb1="00000000" w:usb2="00000000" w:usb3="00000000" w:csb0="00040001" w:csb1="00000000"/>
  </w:font>
  <w:font w:name="微软简仿宋">
    <w:altName w:val="仿宋"/>
    <w:panose1 w:val="00000000000000000000"/>
    <w:charset w:val="00"/>
    <w:family w:val="auto"/>
    <w:pitch w:val="default"/>
    <w:sig w:usb0="00000000" w:usb1="00000000" w:usb2="00000000" w:usb3="00000000" w:csb0="00040001" w:csb1="00000000"/>
  </w:font>
  <w:font w:name="Helvetica Neue">
    <w:altName w:val="Times New Roman"/>
    <w:panose1 w:val="02000503000000020004"/>
    <w:charset w:val="00"/>
    <w:family w:val="auto"/>
    <w:pitch w:val="default"/>
    <w:sig w:usb0="00000000" w:usb1="00000000" w:usb2="00000000" w:usb3="00000000" w:csb0="00040001"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292735" cy="394335"/>
              <wp:effectExtent l="0" t="0" r="0" b="0"/>
              <wp:wrapNone/>
              <wp:docPr id="60" name="文本框 6"/>
              <wp:cNvGraphicFramePr/>
              <a:graphic xmlns:a="http://schemas.openxmlformats.org/drawingml/2006/main">
                <a:graphicData uri="http://schemas.microsoft.com/office/word/2010/wordprocessingShape">
                  <wps:wsp>
                    <wps:cNvSpPr txBox="1"/>
                    <wps:spPr>
                      <a:xfrm>
                        <a:off x="0" y="0"/>
                        <a:ext cx="292735" cy="394335"/>
                      </a:xfrm>
                      <a:prstGeom prst="rect">
                        <a:avLst/>
                      </a:prstGeom>
                      <a:noFill/>
                      <a:ln>
                        <a:noFill/>
                      </a:ln>
                    </wps:spPr>
                    <wps:txbx>
                      <w:txbxContent>
                        <w:p>
                          <w:pPr>
                            <w:pStyle w:val="16"/>
                            <w:ind w:firstLine="360"/>
                          </w:pPr>
                          <w:r>
                            <w:fldChar w:fldCharType="begin"/>
                          </w:r>
                          <w:r>
                            <w:instrText xml:space="preserve">PAGE   \* MERGEFORMAT</w:instrText>
                          </w:r>
                          <w:r>
                            <w:fldChar w:fldCharType="separate"/>
                          </w:r>
                          <w:r>
                            <w:rPr>
                              <w:lang/>
                            </w:rPr>
                            <w:t>1</w:t>
                          </w:r>
                          <w:r>
                            <w:fldChar w:fldCharType="end"/>
                          </w:r>
                        </w:p>
                      </w:txbxContent>
                    </wps:txbx>
                    <wps:bodyPr wrap="none" lIns="0" tIns="0" rIns="0" bIns="0" upright="1">
                      <a:spAutoFit/>
                    </wps:bodyPr>
                  </wps:wsp>
                </a:graphicData>
              </a:graphic>
            </wp:anchor>
          </w:drawing>
        </mc:Choice>
        <mc:Fallback>
          <w:pict>
            <v:shape id="文本框 6" o:spid="_x0000_s1026" o:spt="202" type="#_x0000_t202" style="position:absolute;left:0pt;margin-top:0pt;height:31.05pt;width:23.05pt;mso-position-horizontal:center;mso-position-horizontal-relative:margin;mso-wrap-style:none;z-index:251659264;mso-width-relative:page;mso-height-relative:page;" filled="f" stroked="f" coordsize="21600,21600" o:gfxdata="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NMHvMNEAAAADAQAADwAAAAAAAAABACAAAAAiAAAAZHJzL2Rv&#10;d25yZXYueG1sUEsBAhQAFAAAAAgAh07iQAxguCbPAQAAmAMAAA4AAAAAAAAAAQAgAAAAIAEAAGRy&#10;cy9lMm9Eb2MueG1sUEsFBgAAAAAGAAYAWQEAAGEFAAAAAA==&#10;">
              <v:fill on="f" focussize="0,0"/>
              <v:stroke on="f"/>
              <v:imagedata o:title=""/>
              <o:lock v:ext="edit" aspectratio="f"/>
              <v:textbox inset="0mm,0mm,0mm,0mm" style="mso-fit-shape-to-text:t;">
                <w:txbxContent>
                  <w:p>
                    <w:pPr>
                      <w:pStyle w:val="16"/>
                      <w:ind w:firstLine="360"/>
                    </w:pPr>
                    <w:r>
                      <w:fldChar w:fldCharType="begin"/>
                    </w:r>
                    <w:r>
                      <w:instrText xml:space="preserve">PAGE   \* MERGEFORMAT</w:instrText>
                    </w:r>
                    <w:r>
                      <w:fldChar w:fldCharType="separate"/>
                    </w:r>
                    <w:r>
                      <w:rPr>
                        <w:lang/>
                      </w:rP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1"/>
      </w:pBdr>
      <w:ind w:firstLine="420"/>
    </w:pPr>
  </w:p>
  <w:p>
    <w:pPr>
      <w:pStyle w:val="17"/>
      <w:pBdr>
        <w:bottom w:val="none" w:color="auto" w:sz="0" w:space="1"/>
      </w:pBdr>
      <w:ind w:firstLine="42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034B36"/>
    <w:multiLevelType w:val="singleLevel"/>
    <w:tmpl w:val="82034B36"/>
    <w:lvl w:ilvl="0" w:tentative="0">
      <w:start w:val="1"/>
      <w:numFmt w:val="decimal"/>
      <w:lvlText w:val="%1."/>
      <w:lvlJc w:val="left"/>
      <w:pPr>
        <w:tabs>
          <w:tab w:val="left" w:pos="312"/>
        </w:tabs>
      </w:pPr>
    </w:lvl>
  </w:abstractNum>
  <w:abstractNum w:abstractNumId="1">
    <w:nsid w:val="8299549A"/>
    <w:multiLevelType w:val="singleLevel"/>
    <w:tmpl w:val="8299549A"/>
    <w:lvl w:ilvl="0" w:tentative="0">
      <w:start w:val="1"/>
      <w:numFmt w:val="decimal"/>
      <w:lvlText w:val="%1."/>
      <w:lvlJc w:val="left"/>
      <w:pPr>
        <w:tabs>
          <w:tab w:val="left" w:pos="312"/>
        </w:tabs>
      </w:pPr>
    </w:lvl>
  </w:abstractNum>
  <w:abstractNum w:abstractNumId="2">
    <w:nsid w:val="87723120"/>
    <w:multiLevelType w:val="singleLevel"/>
    <w:tmpl w:val="87723120"/>
    <w:lvl w:ilvl="0" w:tentative="0">
      <w:start w:val="1"/>
      <w:numFmt w:val="decimal"/>
      <w:lvlText w:val="%1."/>
      <w:lvlJc w:val="left"/>
      <w:pPr>
        <w:tabs>
          <w:tab w:val="left" w:pos="312"/>
        </w:tabs>
      </w:pPr>
    </w:lvl>
  </w:abstractNum>
  <w:abstractNum w:abstractNumId="3">
    <w:nsid w:val="900B4C8D"/>
    <w:multiLevelType w:val="singleLevel"/>
    <w:tmpl w:val="900B4C8D"/>
    <w:lvl w:ilvl="0" w:tentative="0">
      <w:start w:val="1"/>
      <w:numFmt w:val="decimal"/>
      <w:lvlText w:val="%1."/>
      <w:lvlJc w:val="left"/>
      <w:pPr>
        <w:tabs>
          <w:tab w:val="left" w:pos="312"/>
        </w:tabs>
      </w:pPr>
    </w:lvl>
  </w:abstractNum>
  <w:abstractNum w:abstractNumId="4">
    <w:nsid w:val="9129E3B8"/>
    <w:multiLevelType w:val="singleLevel"/>
    <w:tmpl w:val="9129E3B8"/>
    <w:lvl w:ilvl="0" w:tentative="0">
      <w:start w:val="1"/>
      <w:numFmt w:val="decimal"/>
      <w:lvlText w:val="%1."/>
      <w:lvlJc w:val="left"/>
      <w:pPr>
        <w:tabs>
          <w:tab w:val="left" w:pos="312"/>
        </w:tabs>
      </w:pPr>
    </w:lvl>
  </w:abstractNum>
  <w:abstractNum w:abstractNumId="5">
    <w:nsid w:val="9A528BB7"/>
    <w:multiLevelType w:val="singleLevel"/>
    <w:tmpl w:val="9A528BB7"/>
    <w:lvl w:ilvl="0" w:tentative="0">
      <w:start w:val="1"/>
      <w:numFmt w:val="decimal"/>
      <w:lvlText w:val="%1."/>
      <w:lvlJc w:val="left"/>
      <w:pPr>
        <w:tabs>
          <w:tab w:val="left" w:pos="312"/>
        </w:tabs>
      </w:pPr>
    </w:lvl>
  </w:abstractNum>
  <w:abstractNum w:abstractNumId="6">
    <w:nsid w:val="A93AE901"/>
    <w:multiLevelType w:val="singleLevel"/>
    <w:tmpl w:val="A93AE901"/>
    <w:lvl w:ilvl="0" w:tentative="0">
      <w:start w:val="1"/>
      <w:numFmt w:val="decimal"/>
      <w:lvlText w:val="%1."/>
      <w:lvlJc w:val="left"/>
      <w:pPr>
        <w:tabs>
          <w:tab w:val="left" w:pos="312"/>
        </w:tabs>
      </w:pPr>
    </w:lvl>
  </w:abstractNum>
  <w:abstractNum w:abstractNumId="7">
    <w:nsid w:val="AF021727"/>
    <w:multiLevelType w:val="singleLevel"/>
    <w:tmpl w:val="AF021727"/>
    <w:lvl w:ilvl="0" w:tentative="0">
      <w:start w:val="1"/>
      <w:numFmt w:val="decimal"/>
      <w:lvlText w:val="%1."/>
      <w:lvlJc w:val="left"/>
      <w:pPr>
        <w:tabs>
          <w:tab w:val="left" w:pos="312"/>
        </w:tabs>
      </w:pPr>
    </w:lvl>
  </w:abstractNum>
  <w:abstractNum w:abstractNumId="8">
    <w:nsid w:val="AF5CB41C"/>
    <w:multiLevelType w:val="singleLevel"/>
    <w:tmpl w:val="AF5CB41C"/>
    <w:lvl w:ilvl="0" w:tentative="0">
      <w:start w:val="1"/>
      <w:numFmt w:val="decimal"/>
      <w:lvlText w:val="%1."/>
      <w:lvlJc w:val="left"/>
      <w:pPr>
        <w:tabs>
          <w:tab w:val="left" w:pos="312"/>
        </w:tabs>
      </w:pPr>
      <w:rPr>
        <w:rFonts w:hint="default" w:ascii="宋体" w:hAnsi="宋体" w:eastAsia="宋体" w:cs="宋体"/>
      </w:rPr>
    </w:lvl>
  </w:abstractNum>
  <w:abstractNum w:abstractNumId="9">
    <w:nsid w:val="B03B8BD0"/>
    <w:multiLevelType w:val="singleLevel"/>
    <w:tmpl w:val="B03B8BD0"/>
    <w:lvl w:ilvl="0" w:tentative="0">
      <w:start w:val="1"/>
      <w:numFmt w:val="decimalEnclosedCircleChinese"/>
      <w:suff w:val="nothing"/>
      <w:lvlText w:val="%1　"/>
      <w:lvlJc w:val="left"/>
      <w:pPr>
        <w:ind w:left="0" w:firstLine="400"/>
      </w:pPr>
      <w:rPr>
        <w:rFonts w:hint="eastAsia"/>
      </w:rPr>
    </w:lvl>
  </w:abstractNum>
  <w:abstractNum w:abstractNumId="10">
    <w:nsid w:val="C08B3C82"/>
    <w:multiLevelType w:val="singleLevel"/>
    <w:tmpl w:val="C08B3C82"/>
    <w:lvl w:ilvl="0" w:tentative="0">
      <w:start w:val="1"/>
      <w:numFmt w:val="decimal"/>
      <w:lvlText w:val="%1."/>
      <w:lvlJc w:val="left"/>
      <w:pPr>
        <w:tabs>
          <w:tab w:val="left" w:pos="312"/>
        </w:tabs>
      </w:pPr>
      <w:rPr>
        <w:rFonts w:hint="default" w:ascii="宋体" w:hAnsi="宋体" w:eastAsia="宋体" w:cs="宋体"/>
      </w:rPr>
    </w:lvl>
  </w:abstractNum>
  <w:abstractNum w:abstractNumId="11">
    <w:nsid w:val="C10A1014"/>
    <w:multiLevelType w:val="singleLevel"/>
    <w:tmpl w:val="C10A1014"/>
    <w:lvl w:ilvl="0" w:tentative="0">
      <w:start w:val="1"/>
      <w:numFmt w:val="decimal"/>
      <w:lvlText w:val="%1."/>
      <w:lvlJc w:val="left"/>
      <w:pPr>
        <w:tabs>
          <w:tab w:val="left" w:pos="312"/>
        </w:tabs>
      </w:pPr>
    </w:lvl>
  </w:abstractNum>
  <w:abstractNum w:abstractNumId="12">
    <w:nsid w:val="C445391A"/>
    <w:multiLevelType w:val="singleLevel"/>
    <w:tmpl w:val="C445391A"/>
    <w:lvl w:ilvl="0" w:tentative="0">
      <w:start w:val="1"/>
      <w:numFmt w:val="decimalEnclosedCircleChinese"/>
      <w:suff w:val="nothing"/>
      <w:lvlText w:val="%1　"/>
      <w:lvlJc w:val="left"/>
      <w:pPr>
        <w:ind w:left="0" w:firstLine="400"/>
      </w:pPr>
      <w:rPr>
        <w:rFonts w:hint="eastAsia"/>
      </w:rPr>
    </w:lvl>
  </w:abstractNum>
  <w:abstractNum w:abstractNumId="13">
    <w:nsid w:val="C7018334"/>
    <w:multiLevelType w:val="singleLevel"/>
    <w:tmpl w:val="C7018334"/>
    <w:lvl w:ilvl="0" w:tentative="0">
      <w:start w:val="1"/>
      <w:numFmt w:val="decimal"/>
      <w:lvlText w:val="%1."/>
      <w:lvlJc w:val="left"/>
      <w:pPr>
        <w:tabs>
          <w:tab w:val="left" w:pos="312"/>
        </w:tabs>
      </w:pPr>
    </w:lvl>
  </w:abstractNum>
  <w:abstractNum w:abstractNumId="14">
    <w:nsid w:val="CAEE2481"/>
    <w:multiLevelType w:val="singleLevel"/>
    <w:tmpl w:val="CAEE2481"/>
    <w:lvl w:ilvl="0" w:tentative="0">
      <w:start w:val="1"/>
      <w:numFmt w:val="decimal"/>
      <w:lvlText w:val="%1."/>
      <w:lvlJc w:val="left"/>
      <w:pPr>
        <w:tabs>
          <w:tab w:val="left" w:pos="312"/>
        </w:tabs>
      </w:pPr>
    </w:lvl>
  </w:abstractNum>
  <w:abstractNum w:abstractNumId="15">
    <w:nsid w:val="CBEE1AC3"/>
    <w:multiLevelType w:val="singleLevel"/>
    <w:tmpl w:val="CBEE1AC3"/>
    <w:lvl w:ilvl="0" w:tentative="0">
      <w:start w:val="1"/>
      <w:numFmt w:val="decimal"/>
      <w:lvlText w:val="%1."/>
      <w:lvlJc w:val="left"/>
      <w:pPr>
        <w:tabs>
          <w:tab w:val="left" w:pos="312"/>
        </w:tabs>
      </w:pPr>
      <w:rPr>
        <w:rFonts w:hint="default" w:ascii="宋体" w:hAnsi="宋体" w:eastAsia="宋体" w:cs="宋体"/>
      </w:rPr>
    </w:lvl>
  </w:abstractNum>
  <w:abstractNum w:abstractNumId="16">
    <w:nsid w:val="D09A9468"/>
    <w:multiLevelType w:val="singleLevel"/>
    <w:tmpl w:val="D09A9468"/>
    <w:lvl w:ilvl="0" w:tentative="0">
      <w:start w:val="1"/>
      <w:numFmt w:val="decimal"/>
      <w:lvlText w:val="%1."/>
      <w:lvlJc w:val="left"/>
      <w:pPr>
        <w:tabs>
          <w:tab w:val="left" w:pos="312"/>
        </w:tabs>
      </w:pPr>
    </w:lvl>
  </w:abstractNum>
  <w:abstractNum w:abstractNumId="17">
    <w:nsid w:val="DEE55FCF"/>
    <w:multiLevelType w:val="singleLevel"/>
    <w:tmpl w:val="DEE55FCF"/>
    <w:lvl w:ilvl="0" w:tentative="0">
      <w:start w:val="1"/>
      <w:numFmt w:val="decimal"/>
      <w:lvlText w:val="%1."/>
      <w:lvlJc w:val="left"/>
      <w:pPr>
        <w:tabs>
          <w:tab w:val="left" w:pos="312"/>
        </w:tabs>
      </w:pPr>
      <w:rPr>
        <w:rFonts w:hint="default" w:ascii="宋体" w:hAnsi="宋体" w:eastAsia="宋体" w:cs="宋体"/>
      </w:rPr>
    </w:lvl>
  </w:abstractNum>
  <w:abstractNum w:abstractNumId="18">
    <w:nsid w:val="E904010E"/>
    <w:multiLevelType w:val="singleLevel"/>
    <w:tmpl w:val="E904010E"/>
    <w:lvl w:ilvl="0" w:tentative="0">
      <w:start w:val="1"/>
      <w:numFmt w:val="decimalEnclosedCircleChinese"/>
      <w:suff w:val="nothing"/>
      <w:lvlText w:val="%1　"/>
      <w:lvlJc w:val="left"/>
      <w:pPr>
        <w:ind w:left="0" w:firstLine="400"/>
      </w:pPr>
      <w:rPr>
        <w:rFonts w:hint="eastAsia"/>
      </w:rPr>
    </w:lvl>
  </w:abstractNum>
  <w:abstractNum w:abstractNumId="19">
    <w:nsid w:val="F16DAE5B"/>
    <w:multiLevelType w:val="singleLevel"/>
    <w:tmpl w:val="F16DAE5B"/>
    <w:lvl w:ilvl="0" w:tentative="0">
      <w:start w:val="1"/>
      <w:numFmt w:val="decimal"/>
      <w:lvlText w:val="%1."/>
      <w:lvlJc w:val="left"/>
      <w:pPr>
        <w:tabs>
          <w:tab w:val="left" w:pos="312"/>
        </w:tabs>
      </w:pPr>
    </w:lvl>
  </w:abstractNum>
  <w:abstractNum w:abstractNumId="20">
    <w:nsid w:val="F1AA6326"/>
    <w:multiLevelType w:val="singleLevel"/>
    <w:tmpl w:val="F1AA6326"/>
    <w:lvl w:ilvl="0" w:tentative="0">
      <w:start w:val="1"/>
      <w:numFmt w:val="decimal"/>
      <w:lvlText w:val="%1."/>
      <w:lvlJc w:val="left"/>
      <w:pPr>
        <w:tabs>
          <w:tab w:val="left" w:pos="312"/>
        </w:tabs>
      </w:pPr>
    </w:lvl>
  </w:abstractNum>
  <w:abstractNum w:abstractNumId="21">
    <w:nsid w:val="F3BDD5E7"/>
    <w:multiLevelType w:val="singleLevel"/>
    <w:tmpl w:val="F3BDD5E7"/>
    <w:lvl w:ilvl="0" w:tentative="0">
      <w:start w:val="1"/>
      <w:numFmt w:val="decimal"/>
      <w:lvlText w:val="%1."/>
      <w:lvlJc w:val="left"/>
      <w:pPr>
        <w:tabs>
          <w:tab w:val="left" w:pos="312"/>
        </w:tabs>
      </w:pPr>
    </w:lvl>
  </w:abstractNum>
  <w:abstractNum w:abstractNumId="22">
    <w:nsid w:val="F4F6A27B"/>
    <w:multiLevelType w:val="singleLevel"/>
    <w:tmpl w:val="F4F6A27B"/>
    <w:lvl w:ilvl="0" w:tentative="0">
      <w:start w:val="1"/>
      <w:numFmt w:val="decimal"/>
      <w:lvlText w:val="%1."/>
      <w:lvlJc w:val="left"/>
      <w:pPr>
        <w:tabs>
          <w:tab w:val="left" w:pos="312"/>
        </w:tabs>
      </w:pPr>
    </w:lvl>
  </w:abstractNum>
  <w:abstractNum w:abstractNumId="23">
    <w:nsid w:val="F7790A62"/>
    <w:multiLevelType w:val="singleLevel"/>
    <w:tmpl w:val="F7790A62"/>
    <w:lvl w:ilvl="0" w:tentative="0">
      <w:start w:val="1"/>
      <w:numFmt w:val="decimal"/>
      <w:lvlText w:val="%1."/>
      <w:lvlJc w:val="left"/>
      <w:pPr>
        <w:tabs>
          <w:tab w:val="left" w:pos="312"/>
        </w:tabs>
      </w:pPr>
      <w:rPr>
        <w:rFonts w:hint="default" w:ascii="宋体" w:hAnsi="宋体" w:eastAsia="宋体" w:cs="宋体"/>
      </w:rPr>
    </w:lvl>
  </w:abstractNum>
  <w:abstractNum w:abstractNumId="24">
    <w:nsid w:val="FA3A94A4"/>
    <w:multiLevelType w:val="singleLevel"/>
    <w:tmpl w:val="FA3A94A4"/>
    <w:lvl w:ilvl="0" w:tentative="0">
      <w:start w:val="1"/>
      <w:numFmt w:val="decimalEnclosedCircleChinese"/>
      <w:suff w:val="nothing"/>
      <w:lvlText w:val="%1　"/>
      <w:lvlJc w:val="left"/>
      <w:pPr>
        <w:ind w:left="0" w:firstLine="400"/>
      </w:pPr>
      <w:rPr>
        <w:rFonts w:hint="eastAsia"/>
      </w:rPr>
    </w:lvl>
  </w:abstractNum>
  <w:abstractNum w:abstractNumId="25">
    <w:nsid w:val="022DCAEB"/>
    <w:multiLevelType w:val="singleLevel"/>
    <w:tmpl w:val="022DCAEB"/>
    <w:lvl w:ilvl="0" w:tentative="0">
      <w:start w:val="1"/>
      <w:numFmt w:val="decimal"/>
      <w:lvlText w:val="%1."/>
      <w:lvlJc w:val="left"/>
      <w:pPr>
        <w:tabs>
          <w:tab w:val="left" w:pos="312"/>
        </w:tabs>
      </w:pPr>
      <w:rPr>
        <w:rFonts w:hint="default" w:ascii="宋体" w:hAnsi="宋体" w:eastAsia="宋体" w:cs="宋体"/>
      </w:rPr>
    </w:lvl>
  </w:abstractNum>
  <w:abstractNum w:abstractNumId="26">
    <w:nsid w:val="02D43F31"/>
    <w:multiLevelType w:val="multilevel"/>
    <w:tmpl w:val="02D43F31"/>
    <w:lvl w:ilvl="0" w:tentative="0">
      <w:start w:val="1"/>
      <w:numFmt w:val="decimal"/>
      <w:lvlText w:val="%1"/>
      <w:lvlJc w:val="left"/>
      <w:pPr>
        <w:tabs>
          <w:tab w:val="left" w:pos="192"/>
        </w:tabs>
        <w:ind w:left="192" w:hanging="432"/>
      </w:pPr>
    </w:lvl>
    <w:lvl w:ilvl="1" w:tentative="0">
      <w:start w:val="1"/>
      <w:numFmt w:val="decimal"/>
      <w:lvlText w:val="%1.%2"/>
      <w:lvlJc w:val="left"/>
      <w:pPr>
        <w:tabs>
          <w:tab w:val="left" w:pos="336"/>
        </w:tabs>
        <w:ind w:left="336" w:hanging="576"/>
      </w:pPr>
    </w:lvl>
    <w:lvl w:ilvl="2" w:tentative="0">
      <w:start w:val="1"/>
      <w:numFmt w:val="decimal"/>
      <w:lvlText w:val="%1.%2.%3"/>
      <w:lvlJc w:val="left"/>
      <w:pPr>
        <w:tabs>
          <w:tab w:val="left" w:pos="720"/>
        </w:tabs>
        <w:ind w:left="720" w:hanging="720"/>
      </w:pPr>
    </w:lvl>
    <w:lvl w:ilvl="3" w:tentative="0">
      <w:start w:val="1"/>
      <w:numFmt w:val="decimal"/>
      <w:pStyle w:val="48"/>
      <w:lvlText w:val="%1.%2.%3.%4"/>
      <w:lvlJc w:val="left"/>
      <w:pPr>
        <w:tabs>
          <w:tab w:val="left" w:pos="624"/>
        </w:tabs>
        <w:ind w:left="624" w:hanging="864"/>
      </w:pPr>
    </w:lvl>
    <w:lvl w:ilvl="4" w:tentative="0">
      <w:start w:val="1"/>
      <w:numFmt w:val="decimal"/>
      <w:lvlText w:val="%1.%2.%3.%4.%5"/>
      <w:lvlJc w:val="left"/>
      <w:pPr>
        <w:tabs>
          <w:tab w:val="left" w:pos="768"/>
        </w:tabs>
        <w:ind w:left="768" w:hanging="1008"/>
      </w:pPr>
    </w:lvl>
    <w:lvl w:ilvl="5" w:tentative="0">
      <w:start w:val="1"/>
      <w:numFmt w:val="decimal"/>
      <w:lvlText w:val="%1.%2.%3.%4.%5.%6"/>
      <w:lvlJc w:val="left"/>
      <w:pPr>
        <w:tabs>
          <w:tab w:val="left" w:pos="912"/>
        </w:tabs>
        <w:ind w:left="912" w:hanging="1152"/>
      </w:pPr>
    </w:lvl>
    <w:lvl w:ilvl="6" w:tentative="0">
      <w:start w:val="1"/>
      <w:numFmt w:val="decimal"/>
      <w:lvlText w:val="%1.%2.%3.%4.%5.%6.%7"/>
      <w:lvlJc w:val="left"/>
      <w:pPr>
        <w:tabs>
          <w:tab w:val="left" w:pos="1056"/>
        </w:tabs>
        <w:ind w:left="1056" w:hanging="1296"/>
      </w:pPr>
    </w:lvl>
    <w:lvl w:ilvl="7" w:tentative="0">
      <w:start w:val="1"/>
      <w:numFmt w:val="decimal"/>
      <w:lvlText w:val="%1.%2.%3.%4.%5.%6.%7.%8"/>
      <w:lvlJc w:val="left"/>
      <w:pPr>
        <w:tabs>
          <w:tab w:val="left" w:pos="1200"/>
        </w:tabs>
        <w:ind w:left="1200" w:hanging="1440"/>
      </w:pPr>
    </w:lvl>
    <w:lvl w:ilvl="8" w:tentative="0">
      <w:start w:val="1"/>
      <w:numFmt w:val="decimal"/>
      <w:lvlText w:val="%1.%2.%3.%4.%5.%6.%7.%8.%9"/>
      <w:lvlJc w:val="left"/>
      <w:pPr>
        <w:tabs>
          <w:tab w:val="left" w:pos="1344"/>
        </w:tabs>
        <w:ind w:left="1344" w:hanging="1584"/>
      </w:pPr>
    </w:lvl>
  </w:abstractNum>
  <w:abstractNum w:abstractNumId="27">
    <w:nsid w:val="03F43F13"/>
    <w:multiLevelType w:val="singleLevel"/>
    <w:tmpl w:val="03F43F13"/>
    <w:lvl w:ilvl="0" w:tentative="0">
      <w:start w:val="1"/>
      <w:numFmt w:val="decimal"/>
      <w:lvlText w:val="%1."/>
      <w:lvlJc w:val="left"/>
      <w:pPr>
        <w:tabs>
          <w:tab w:val="left" w:pos="312"/>
        </w:tabs>
      </w:pPr>
    </w:lvl>
  </w:abstractNum>
  <w:abstractNum w:abstractNumId="28">
    <w:nsid w:val="0D9B9F61"/>
    <w:multiLevelType w:val="singleLevel"/>
    <w:tmpl w:val="0D9B9F61"/>
    <w:lvl w:ilvl="0" w:tentative="0">
      <w:start w:val="1"/>
      <w:numFmt w:val="decimal"/>
      <w:lvlText w:val="%1."/>
      <w:lvlJc w:val="left"/>
      <w:pPr>
        <w:tabs>
          <w:tab w:val="left" w:pos="312"/>
        </w:tabs>
      </w:pPr>
    </w:lvl>
  </w:abstractNum>
  <w:abstractNum w:abstractNumId="29">
    <w:nsid w:val="1B277967"/>
    <w:multiLevelType w:val="singleLevel"/>
    <w:tmpl w:val="1B277967"/>
    <w:lvl w:ilvl="0" w:tentative="0">
      <w:start w:val="1"/>
      <w:numFmt w:val="decimal"/>
      <w:lvlText w:val="%1."/>
      <w:lvlJc w:val="left"/>
      <w:pPr>
        <w:tabs>
          <w:tab w:val="left" w:pos="312"/>
        </w:tabs>
      </w:pPr>
      <w:rPr>
        <w:rFonts w:hint="default" w:ascii="宋体" w:hAnsi="宋体" w:eastAsia="宋体" w:cs="宋体"/>
      </w:rPr>
    </w:lvl>
  </w:abstractNum>
  <w:abstractNum w:abstractNumId="30">
    <w:nsid w:val="1BDFACF7"/>
    <w:multiLevelType w:val="singleLevel"/>
    <w:tmpl w:val="1BDFACF7"/>
    <w:lvl w:ilvl="0" w:tentative="0">
      <w:start w:val="1"/>
      <w:numFmt w:val="decimal"/>
      <w:lvlText w:val="%1."/>
      <w:lvlJc w:val="left"/>
      <w:pPr>
        <w:tabs>
          <w:tab w:val="left" w:pos="312"/>
        </w:tabs>
      </w:pPr>
      <w:rPr>
        <w:rFonts w:hint="default" w:ascii="宋体" w:hAnsi="宋体" w:eastAsia="宋体" w:cs="宋体"/>
      </w:rPr>
    </w:lvl>
  </w:abstractNum>
  <w:abstractNum w:abstractNumId="31">
    <w:nsid w:val="1C904E5C"/>
    <w:multiLevelType w:val="singleLevel"/>
    <w:tmpl w:val="1C904E5C"/>
    <w:lvl w:ilvl="0" w:tentative="0">
      <w:start w:val="1"/>
      <w:numFmt w:val="decimal"/>
      <w:lvlText w:val="%1."/>
      <w:lvlJc w:val="left"/>
      <w:pPr>
        <w:tabs>
          <w:tab w:val="left" w:pos="312"/>
        </w:tabs>
      </w:pPr>
    </w:lvl>
  </w:abstractNum>
  <w:abstractNum w:abstractNumId="32">
    <w:nsid w:val="1DB46B1F"/>
    <w:multiLevelType w:val="singleLevel"/>
    <w:tmpl w:val="1DB46B1F"/>
    <w:lvl w:ilvl="0" w:tentative="0">
      <w:start w:val="1"/>
      <w:numFmt w:val="decimal"/>
      <w:lvlText w:val="%1."/>
      <w:lvlJc w:val="left"/>
      <w:pPr>
        <w:tabs>
          <w:tab w:val="left" w:pos="312"/>
        </w:tabs>
      </w:pPr>
    </w:lvl>
  </w:abstractNum>
  <w:abstractNum w:abstractNumId="33">
    <w:nsid w:val="280B20E0"/>
    <w:multiLevelType w:val="singleLevel"/>
    <w:tmpl w:val="280B20E0"/>
    <w:lvl w:ilvl="0" w:tentative="0">
      <w:start w:val="4"/>
      <w:numFmt w:val="decimal"/>
      <w:lvlText w:val="%1."/>
      <w:lvlJc w:val="left"/>
      <w:pPr>
        <w:tabs>
          <w:tab w:val="left" w:pos="312"/>
        </w:tabs>
      </w:pPr>
    </w:lvl>
  </w:abstractNum>
  <w:abstractNum w:abstractNumId="34">
    <w:nsid w:val="2CB7827C"/>
    <w:multiLevelType w:val="singleLevel"/>
    <w:tmpl w:val="2CB7827C"/>
    <w:lvl w:ilvl="0" w:tentative="0">
      <w:start w:val="1"/>
      <w:numFmt w:val="decimal"/>
      <w:lvlText w:val="%1."/>
      <w:lvlJc w:val="left"/>
      <w:pPr>
        <w:tabs>
          <w:tab w:val="left" w:pos="312"/>
        </w:tabs>
      </w:pPr>
    </w:lvl>
  </w:abstractNum>
  <w:abstractNum w:abstractNumId="35">
    <w:nsid w:val="33FDB723"/>
    <w:multiLevelType w:val="singleLevel"/>
    <w:tmpl w:val="33FDB723"/>
    <w:lvl w:ilvl="0" w:tentative="0">
      <w:start w:val="1"/>
      <w:numFmt w:val="decimalEnclosedCircleChinese"/>
      <w:suff w:val="nothing"/>
      <w:lvlText w:val="%1　"/>
      <w:lvlJc w:val="left"/>
      <w:pPr>
        <w:ind w:left="0" w:firstLine="400"/>
      </w:pPr>
      <w:rPr>
        <w:rFonts w:hint="eastAsia"/>
      </w:rPr>
    </w:lvl>
  </w:abstractNum>
  <w:abstractNum w:abstractNumId="36">
    <w:nsid w:val="369F9B37"/>
    <w:multiLevelType w:val="singleLevel"/>
    <w:tmpl w:val="369F9B37"/>
    <w:lvl w:ilvl="0" w:tentative="0">
      <w:start w:val="1"/>
      <w:numFmt w:val="decimal"/>
      <w:lvlText w:val="%1."/>
      <w:lvlJc w:val="left"/>
      <w:pPr>
        <w:tabs>
          <w:tab w:val="left" w:pos="312"/>
        </w:tabs>
      </w:pPr>
    </w:lvl>
  </w:abstractNum>
  <w:abstractNum w:abstractNumId="37">
    <w:nsid w:val="38664AD4"/>
    <w:multiLevelType w:val="singleLevel"/>
    <w:tmpl w:val="38664AD4"/>
    <w:lvl w:ilvl="0" w:tentative="0">
      <w:start w:val="1"/>
      <w:numFmt w:val="decimal"/>
      <w:lvlText w:val="%1."/>
      <w:lvlJc w:val="left"/>
      <w:pPr>
        <w:tabs>
          <w:tab w:val="left" w:pos="312"/>
        </w:tabs>
      </w:pPr>
    </w:lvl>
  </w:abstractNum>
  <w:abstractNum w:abstractNumId="38">
    <w:nsid w:val="3B282A0A"/>
    <w:multiLevelType w:val="singleLevel"/>
    <w:tmpl w:val="3B282A0A"/>
    <w:lvl w:ilvl="0" w:tentative="0">
      <w:start w:val="1"/>
      <w:numFmt w:val="decimal"/>
      <w:lvlText w:val="%1."/>
      <w:lvlJc w:val="left"/>
      <w:pPr>
        <w:tabs>
          <w:tab w:val="left" w:pos="312"/>
        </w:tabs>
      </w:pPr>
      <w:rPr>
        <w:rFonts w:hint="default" w:ascii="宋体" w:hAnsi="宋体" w:eastAsia="宋体" w:cs="宋体"/>
      </w:rPr>
    </w:lvl>
  </w:abstractNum>
  <w:abstractNum w:abstractNumId="39">
    <w:nsid w:val="44D10FAA"/>
    <w:multiLevelType w:val="singleLevel"/>
    <w:tmpl w:val="44D10FAA"/>
    <w:lvl w:ilvl="0" w:tentative="0">
      <w:start w:val="1"/>
      <w:numFmt w:val="decimal"/>
      <w:lvlText w:val="%1."/>
      <w:lvlJc w:val="left"/>
      <w:pPr>
        <w:tabs>
          <w:tab w:val="left" w:pos="312"/>
        </w:tabs>
      </w:pPr>
    </w:lvl>
  </w:abstractNum>
  <w:abstractNum w:abstractNumId="40">
    <w:nsid w:val="44FB586E"/>
    <w:multiLevelType w:val="singleLevel"/>
    <w:tmpl w:val="44FB586E"/>
    <w:lvl w:ilvl="0" w:tentative="0">
      <w:start w:val="1"/>
      <w:numFmt w:val="decimal"/>
      <w:lvlText w:val="%1."/>
      <w:lvlJc w:val="left"/>
      <w:pPr>
        <w:tabs>
          <w:tab w:val="left" w:pos="312"/>
        </w:tabs>
      </w:pPr>
    </w:lvl>
  </w:abstractNum>
  <w:abstractNum w:abstractNumId="41">
    <w:nsid w:val="49546CAD"/>
    <w:multiLevelType w:val="singleLevel"/>
    <w:tmpl w:val="49546CAD"/>
    <w:lvl w:ilvl="0" w:tentative="0">
      <w:start w:val="1"/>
      <w:numFmt w:val="decimal"/>
      <w:lvlText w:val="%1."/>
      <w:lvlJc w:val="left"/>
      <w:pPr>
        <w:tabs>
          <w:tab w:val="left" w:pos="312"/>
        </w:tabs>
      </w:pPr>
    </w:lvl>
  </w:abstractNum>
  <w:abstractNum w:abstractNumId="42">
    <w:nsid w:val="4A0946EC"/>
    <w:multiLevelType w:val="singleLevel"/>
    <w:tmpl w:val="4A0946EC"/>
    <w:lvl w:ilvl="0" w:tentative="0">
      <w:start w:val="1"/>
      <w:numFmt w:val="decimal"/>
      <w:lvlText w:val="%1."/>
      <w:lvlJc w:val="left"/>
      <w:pPr>
        <w:tabs>
          <w:tab w:val="left" w:pos="312"/>
        </w:tabs>
      </w:pPr>
    </w:lvl>
  </w:abstractNum>
  <w:abstractNum w:abstractNumId="43">
    <w:nsid w:val="4B80DA06"/>
    <w:multiLevelType w:val="singleLevel"/>
    <w:tmpl w:val="4B80DA06"/>
    <w:lvl w:ilvl="0" w:tentative="0">
      <w:start w:val="1"/>
      <w:numFmt w:val="decimal"/>
      <w:lvlText w:val="%1."/>
      <w:lvlJc w:val="left"/>
      <w:pPr>
        <w:tabs>
          <w:tab w:val="left" w:pos="312"/>
        </w:tabs>
      </w:pPr>
    </w:lvl>
  </w:abstractNum>
  <w:abstractNum w:abstractNumId="44">
    <w:nsid w:val="4EF495C8"/>
    <w:multiLevelType w:val="singleLevel"/>
    <w:tmpl w:val="4EF495C8"/>
    <w:lvl w:ilvl="0" w:tentative="0">
      <w:start w:val="1"/>
      <w:numFmt w:val="decimal"/>
      <w:lvlText w:val="%1."/>
      <w:lvlJc w:val="left"/>
      <w:pPr>
        <w:tabs>
          <w:tab w:val="left" w:pos="312"/>
        </w:tabs>
      </w:pPr>
      <w:rPr>
        <w:rFonts w:hint="default" w:ascii="宋体" w:hAnsi="宋体" w:eastAsia="宋体" w:cs="宋体"/>
      </w:rPr>
    </w:lvl>
  </w:abstractNum>
  <w:abstractNum w:abstractNumId="45">
    <w:nsid w:val="5639FDE5"/>
    <w:multiLevelType w:val="singleLevel"/>
    <w:tmpl w:val="5639FDE5"/>
    <w:lvl w:ilvl="0" w:tentative="0">
      <w:start w:val="1"/>
      <w:numFmt w:val="decimal"/>
      <w:lvlText w:val="%1."/>
      <w:lvlJc w:val="left"/>
      <w:pPr>
        <w:tabs>
          <w:tab w:val="left" w:pos="312"/>
        </w:tabs>
      </w:pPr>
    </w:lvl>
  </w:abstractNum>
  <w:abstractNum w:abstractNumId="46">
    <w:nsid w:val="57354E35"/>
    <w:multiLevelType w:val="multilevel"/>
    <w:tmpl w:val="57354E35"/>
    <w:lvl w:ilvl="0" w:tentative="0">
      <w:start w:val="1"/>
      <w:numFmt w:val="decimal"/>
      <w:lvlText w:val="%1"/>
      <w:lvlJc w:val="left"/>
      <w:pPr>
        <w:tabs>
          <w:tab w:val="left" w:pos="567"/>
        </w:tabs>
        <w:ind w:left="0" w:firstLine="0"/>
      </w:pPr>
      <w:rPr>
        <w:rFonts w:hint="eastAsia"/>
      </w:rPr>
    </w:lvl>
    <w:lvl w:ilvl="1" w:tentative="0">
      <w:start w:val="1"/>
      <w:numFmt w:val="decimal"/>
      <w:lvlText w:val="%1.%2"/>
      <w:lvlJc w:val="left"/>
      <w:pPr>
        <w:tabs>
          <w:tab w:val="left" w:pos="567"/>
        </w:tabs>
        <w:ind w:left="0" w:firstLine="0"/>
      </w:pPr>
      <w:rPr>
        <w:rFonts w:hint="eastAsia"/>
        <w:b/>
      </w:rPr>
    </w:lvl>
    <w:lvl w:ilvl="2" w:tentative="0">
      <w:start w:val="1"/>
      <w:numFmt w:val="decimal"/>
      <w:lvlText w:val="%1.%2.%3"/>
      <w:lvlJc w:val="left"/>
      <w:pPr>
        <w:tabs>
          <w:tab w:val="left" w:pos="1276"/>
        </w:tabs>
        <w:ind w:left="1559" w:hanging="992"/>
      </w:pPr>
      <w:rPr>
        <w:rFonts w:hint="eastAsia"/>
        <w:b/>
      </w:rPr>
    </w:lvl>
    <w:lvl w:ilvl="3" w:tentative="0">
      <w:start w:val="1"/>
      <w:numFmt w:val="decimal"/>
      <w:lvlText w:val="%1.%2.%3.%4"/>
      <w:lvlJc w:val="left"/>
      <w:pPr>
        <w:tabs>
          <w:tab w:val="left" w:pos="992"/>
        </w:tabs>
        <w:ind w:left="1559" w:hanging="992"/>
      </w:pPr>
      <w:rPr>
        <w:rFonts w:hint="default"/>
        <w:b w:val="0"/>
        <w:bCs/>
      </w:rPr>
    </w:lvl>
    <w:lvl w:ilvl="4" w:tentative="0">
      <w:start w:val="1"/>
      <w:numFmt w:val="decimal"/>
      <w:pStyle w:val="70"/>
      <w:lvlText w:val="%1.%2.%3.%4.%5"/>
      <w:lvlJc w:val="left"/>
      <w:pPr>
        <w:tabs>
          <w:tab w:val="left" w:pos="1843"/>
        </w:tabs>
        <w:ind w:left="0" w:firstLine="567"/>
      </w:pPr>
      <w:rPr>
        <w:rFonts w:hint="default" w:ascii="宋体" w:hAnsi="宋体" w:eastAsia="宋体" w:cs="宋体"/>
        <w:b w:val="0"/>
        <w:bCs/>
        <w:i w:val="0"/>
      </w:rPr>
    </w:lvl>
    <w:lvl w:ilvl="5" w:tentative="0">
      <w:start w:val="1"/>
      <w:numFmt w:val="decimal"/>
      <w:lvlText w:val="%1.%2.%3.%4.%5.%6"/>
      <w:lvlJc w:val="left"/>
      <w:pPr>
        <w:tabs>
          <w:tab w:val="left" w:pos="3566"/>
        </w:tabs>
        <w:ind w:left="3260" w:hanging="1134"/>
      </w:pPr>
      <w:rPr>
        <w:rFonts w:hint="eastAsia"/>
      </w:rPr>
    </w:lvl>
    <w:lvl w:ilvl="6" w:tentative="0">
      <w:start w:val="1"/>
      <w:numFmt w:val="decimal"/>
      <w:lvlText w:val="%1.%2.%3.%4.%5.%6.%7"/>
      <w:lvlJc w:val="left"/>
      <w:pPr>
        <w:tabs>
          <w:tab w:val="left" w:pos="4351"/>
        </w:tabs>
        <w:ind w:left="3827" w:hanging="1276"/>
      </w:pPr>
      <w:rPr>
        <w:rFonts w:hint="eastAsia"/>
      </w:rPr>
    </w:lvl>
    <w:lvl w:ilvl="7" w:tentative="0">
      <w:start w:val="1"/>
      <w:numFmt w:val="decimal"/>
      <w:lvlText w:val="%1.%2.%3.%4.%5.%6.%7.%8"/>
      <w:lvlJc w:val="left"/>
      <w:pPr>
        <w:tabs>
          <w:tab w:val="left" w:pos="4776"/>
        </w:tabs>
        <w:ind w:left="4394" w:hanging="1418"/>
      </w:pPr>
      <w:rPr>
        <w:rFonts w:hint="eastAsia"/>
      </w:rPr>
    </w:lvl>
    <w:lvl w:ilvl="8" w:tentative="0">
      <w:start w:val="1"/>
      <w:numFmt w:val="decimal"/>
      <w:lvlText w:val="%1.%2.%3.%4.%5.%6.%7.%8.%9"/>
      <w:lvlJc w:val="left"/>
      <w:pPr>
        <w:tabs>
          <w:tab w:val="left" w:pos="5562"/>
        </w:tabs>
        <w:ind w:left="5102" w:hanging="1700"/>
      </w:pPr>
      <w:rPr>
        <w:rFonts w:hint="eastAsia"/>
      </w:rPr>
    </w:lvl>
  </w:abstractNum>
  <w:abstractNum w:abstractNumId="47">
    <w:nsid w:val="5F0FF538"/>
    <w:multiLevelType w:val="multilevel"/>
    <w:tmpl w:val="5F0FF538"/>
    <w:lvl w:ilvl="0" w:tentative="0">
      <w:start w:val="1"/>
      <w:numFmt w:val="decimal"/>
      <w:lvlText w:val="%1."/>
      <w:lvlJc w:val="left"/>
      <w:pPr>
        <w:tabs>
          <w:tab w:val="left" w:pos="432"/>
        </w:tabs>
        <w:ind w:left="432" w:hanging="432"/>
      </w:pPr>
      <w:rPr>
        <w:rFonts w:hint="default"/>
      </w:rPr>
    </w:lvl>
    <w:lvl w:ilvl="1" w:tentative="0">
      <w:start w:val="1"/>
      <w:numFmt w:val="decimal"/>
      <w:lvlText w:val="%1.%2."/>
      <w:lvlJc w:val="left"/>
      <w:pPr>
        <w:tabs>
          <w:tab w:val="left" w:pos="575"/>
        </w:tabs>
        <w:ind w:left="575" w:hanging="575"/>
      </w:pPr>
      <w:rPr>
        <w:rFonts w:hint="default"/>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48">
    <w:nsid w:val="603564AD"/>
    <w:multiLevelType w:val="singleLevel"/>
    <w:tmpl w:val="603564AD"/>
    <w:lvl w:ilvl="0" w:tentative="0">
      <w:start w:val="1"/>
      <w:numFmt w:val="decimal"/>
      <w:lvlText w:val="%1."/>
      <w:lvlJc w:val="left"/>
      <w:pPr>
        <w:tabs>
          <w:tab w:val="left" w:pos="312"/>
        </w:tabs>
      </w:pPr>
    </w:lvl>
  </w:abstractNum>
  <w:abstractNum w:abstractNumId="49">
    <w:nsid w:val="6CFEA1B7"/>
    <w:multiLevelType w:val="singleLevel"/>
    <w:tmpl w:val="6CFEA1B7"/>
    <w:lvl w:ilvl="0" w:tentative="0">
      <w:start w:val="1"/>
      <w:numFmt w:val="decimal"/>
      <w:lvlText w:val="%1."/>
      <w:lvlJc w:val="left"/>
      <w:pPr>
        <w:tabs>
          <w:tab w:val="left" w:pos="312"/>
        </w:tabs>
      </w:pPr>
      <w:rPr>
        <w:rFonts w:hint="default" w:ascii="宋体" w:hAnsi="宋体" w:eastAsia="宋体" w:cs="宋体"/>
      </w:rPr>
    </w:lvl>
  </w:abstractNum>
  <w:abstractNum w:abstractNumId="50">
    <w:nsid w:val="6DF541E2"/>
    <w:multiLevelType w:val="singleLevel"/>
    <w:tmpl w:val="6DF541E2"/>
    <w:lvl w:ilvl="0" w:tentative="0">
      <w:start w:val="1"/>
      <w:numFmt w:val="decimalEnclosedCircleChinese"/>
      <w:suff w:val="nothing"/>
      <w:lvlText w:val="%1　"/>
      <w:lvlJc w:val="left"/>
      <w:pPr>
        <w:ind w:left="0" w:firstLine="400"/>
      </w:pPr>
      <w:rPr>
        <w:rFonts w:hint="eastAsia"/>
      </w:rPr>
    </w:lvl>
  </w:abstractNum>
  <w:abstractNum w:abstractNumId="51">
    <w:nsid w:val="6F690106"/>
    <w:multiLevelType w:val="singleLevel"/>
    <w:tmpl w:val="6F690106"/>
    <w:lvl w:ilvl="0" w:tentative="0">
      <w:start w:val="1"/>
      <w:numFmt w:val="decimal"/>
      <w:lvlText w:val="%1."/>
      <w:lvlJc w:val="left"/>
      <w:pPr>
        <w:tabs>
          <w:tab w:val="left" w:pos="312"/>
        </w:tabs>
      </w:pPr>
      <w:rPr>
        <w:rFonts w:hint="default" w:ascii="宋体" w:hAnsi="宋体" w:eastAsia="宋体" w:cs="宋体"/>
      </w:rPr>
    </w:lvl>
  </w:abstractNum>
  <w:abstractNum w:abstractNumId="52">
    <w:nsid w:val="720244BA"/>
    <w:multiLevelType w:val="singleLevel"/>
    <w:tmpl w:val="720244BA"/>
    <w:lvl w:ilvl="0" w:tentative="0">
      <w:start w:val="1"/>
      <w:numFmt w:val="decimal"/>
      <w:lvlText w:val="%1."/>
      <w:lvlJc w:val="left"/>
      <w:pPr>
        <w:tabs>
          <w:tab w:val="left" w:pos="312"/>
        </w:tabs>
      </w:pPr>
    </w:lvl>
  </w:abstractNum>
  <w:abstractNum w:abstractNumId="53">
    <w:nsid w:val="722C01DF"/>
    <w:multiLevelType w:val="singleLevel"/>
    <w:tmpl w:val="722C01DF"/>
    <w:lvl w:ilvl="0" w:tentative="0">
      <w:start w:val="1"/>
      <w:numFmt w:val="decimal"/>
      <w:lvlText w:val="%1."/>
      <w:lvlJc w:val="left"/>
      <w:pPr>
        <w:tabs>
          <w:tab w:val="left" w:pos="312"/>
        </w:tabs>
      </w:pPr>
      <w:rPr>
        <w:rFonts w:hint="default" w:ascii="宋体" w:hAnsi="宋体" w:eastAsia="宋体" w:cs="宋体"/>
      </w:rPr>
    </w:lvl>
  </w:abstractNum>
  <w:abstractNum w:abstractNumId="54">
    <w:nsid w:val="78B47055"/>
    <w:multiLevelType w:val="singleLevel"/>
    <w:tmpl w:val="78B47055"/>
    <w:lvl w:ilvl="0" w:tentative="0">
      <w:start w:val="1"/>
      <w:numFmt w:val="decimal"/>
      <w:lvlText w:val="%1."/>
      <w:lvlJc w:val="left"/>
      <w:pPr>
        <w:tabs>
          <w:tab w:val="left" w:pos="312"/>
        </w:tabs>
      </w:pPr>
      <w:rPr>
        <w:rFonts w:hint="default"/>
        <w:color w:val="auto"/>
      </w:rPr>
    </w:lvl>
  </w:abstractNum>
  <w:num w:numId="1">
    <w:abstractNumId w:val="47"/>
  </w:num>
  <w:num w:numId="2">
    <w:abstractNumId w:val="26"/>
  </w:num>
  <w:num w:numId="3">
    <w:abstractNumId w:val="46"/>
  </w:num>
  <w:num w:numId="4">
    <w:abstractNumId w:val="33"/>
  </w:num>
  <w:num w:numId="5">
    <w:abstractNumId w:val="36"/>
  </w:num>
  <w:num w:numId="6">
    <w:abstractNumId w:val="34"/>
  </w:num>
  <w:num w:numId="7">
    <w:abstractNumId w:val="41"/>
  </w:num>
  <w:num w:numId="8">
    <w:abstractNumId w:val="11"/>
  </w:num>
  <w:num w:numId="9">
    <w:abstractNumId w:val="5"/>
  </w:num>
  <w:num w:numId="10">
    <w:abstractNumId w:val="23"/>
  </w:num>
  <w:num w:numId="11">
    <w:abstractNumId w:val="44"/>
  </w:num>
  <w:num w:numId="12">
    <w:abstractNumId w:val="30"/>
  </w:num>
  <w:num w:numId="13">
    <w:abstractNumId w:val="38"/>
  </w:num>
  <w:num w:numId="14">
    <w:abstractNumId w:val="51"/>
  </w:num>
  <w:num w:numId="15">
    <w:abstractNumId w:val="29"/>
  </w:num>
  <w:num w:numId="16">
    <w:abstractNumId w:val="53"/>
  </w:num>
  <w:num w:numId="17">
    <w:abstractNumId w:val="8"/>
  </w:num>
  <w:num w:numId="18">
    <w:abstractNumId w:val="49"/>
  </w:num>
  <w:num w:numId="19">
    <w:abstractNumId w:val="10"/>
  </w:num>
  <w:num w:numId="20">
    <w:abstractNumId w:val="4"/>
  </w:num>
  <w:num w:numId="21">
    <w:abstractNumId w:val="15"/>
  </w:num>
  <w:num w:numId="22">
    <w:abstractNumId w:val="17"/>
  </w:num>
  <w:num w:numId="23">
    <w:abstractNumId w:val="25"/>
  </w:num>
  <w:num w:numId="24">
    <w:abstractNumId w:val="2"/>
  </w:num>
  <w:num w:numId="25">
    <w:abstractNumId w:val="18"/>
  </w:num>
  <w:num w:numId="26">
    <w:abstractNumId w:val="12"/>
  </w:num>
  <w:num w:numId="27">
    <w:abstractNumId w:val="16"/>
  </w:num>
  <w:num w:numId="28">
    <w:abstractNumId w:val="42"/>
  </w:num>
  <w:num w:numId="29">
    <w:abstractNumId w:val="48"/>
  </w:num>
  <w:num w:numId="30">
    <w:abstractNumId w:val="22"/>
  </w:num>
  <w:num w:numId="31">
    <w:abstractNumId w:val="40"/>
  </w:num>
  <w:num w:numId="32">
    <w:abstractNumId w:val="39"/>
  </w:num>
  <w:num w:numId="33">
    <w:abstractNumId w:val="7"/>
  </w:num>
  <w:num w:numId="34">
    <w:abstractNumId w:val="1"/>
  </w:num>
  <w:num w:numId="35">
    <w:abstractNumId w:val="24"/>
  </w:num>
  <w:num w:numId="36">
    <w:abstractNumId w:val="50"/>
  </w:num>
  <w:num w:numId="37">
    <w:abstractNumId w:val="52"/>
  </w:num>
  <w:num w:numId="38">
    <w:abstractNumId w:val="27"/>
  </w:num>
  <w:num w:numId="39">
    <w:abstractNumId w:val="37"/>
  </w:num>
  <w:num w:numId="40">
    <w:abstractNumId w:val="3"/>
  </w:num>
  <w:num w:numId="41">
    <w:abstractNumId w:val="14"/>
  </w:num>
  <w:num w:numId="42">
    <w:abstractNumId w:val="20"/>
  </w:num>
  <w:num w:numId="43">
    <w:abstractNumId w:val="6"/>
  </w:num>
  <w:num w:numId="44">
    <w:abstractNumId w:val="35"/>
  </w:num>
  <w:num w:numId="45">
    <w:abstractNumId w:val="9"/>
  </w:num>
  <w:num w:numId="46">
    <w:abstractNumId w:val="19"/>
  </w:num>
  <w:num w:numId="47">
    <w:abstractNumId w:val="28"/>
  </w:num>
  <w:num w:numId="48">
    <w:abstractNumId w:val="54"/>
  </w:num>
  <w:num w:numId="49">
    <w:abstractNumId w:val="31"/>
  </w:num>
  <w:num w:numId="50">
    <w:abstractNumId w:val="43"/>
  </w:num>
  <w:num w:numId="51">
    <w:abstractNumId w:val="13"/>
  </w:num>
  <w:num w:numId="52">
    <w:abstractNumId w:val="45"/>
  </w:num>
  <w:num w:numId="53">
    <w:abstractNumId w:val="21"/>
  </w:num>
  <w:num w:numId="54">
    <w:abstractNumId w:val="0"/>
  </w:num>
  <w:num w:numId="55">
    <w:abstractNumId w:val="3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左小姐">
    <w15:presenceInfo w15:providerId="None" w15:userId="左小姐"/>
  </w15:person>
  <w15:person w15:author="NeverMore">
    <w15:presenceInfo w15:providerId="WPS Office" w15:userId="18246669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9"/>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1"/>
  <w:documentProtection w:edit="trackedChanges" w:enforcement="0"/>
  <w:defaultTabStop w:val="0"/>
  <w:hyphenationZone w:val="360"/>
  <w:drawingGridVerticalSpacing w:val="156"/>
  <w:displayHorizontalDrawingGridEvery w:val="1"/>
  <w:displayVerticalDrawingGridEvery w:val="1"/>
  <w:noPunctuationKerning w:val="1"/>
  <w:characterSpacingControl w:val="compressPunctuation"/>
  <w:doNotValidateAgainstSchema/>
  <w:doNotDemarcateInvalidXml/>
  <w:hdrShapeDefaults>
    <o:shapelayout v:ext="edit">
      <o:idmap v:ext="edit" data="1"/>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czNzFjNTk3MDk2Zjg3MzNlNDZiODM5M2M3ZmUwZDYifQ=="/>
  </w:docVars>
  <w:rsids>
    <w:rsidRoot w:val="0009066E"/>
    <w:rsid w:val="0000109F"/>
    <w:rsid w:val="00005402"/>
    <w:rsid w:val="00022FF5"/>
    <w:rsid w:val="00035E3F"/>
    <w:rsid w:val="000519A4"/>
    <w:rsid w:val="00057EAE"/>
    <w:rsid w:val="0006139F"/>
    <w:rsid w:val="00062A6D"/>
    <w:rsid w:val="00064646"/>
    <w:rsid w:val="000646E2"/>
    <w:rsid w:val="000729D9"/>
    <w:rsid w:val="00077271"/>
    <w:rsid w:val="000822C7"/>
    <w:rsid w:val="00082F44"/>
    <w:rsid w:val="0008536D"/>
    <w:rsid w:val="0009066E"/>
    <w:rsid w:val="00092259"/>
    <w:rsid w:val="00096637"/>
    <w:rsid w:val="000A2C37"/>
    <w:rsid w:val="000A4F8E"/>
    <w:rsid w:val="000B0332"/>
    <w:rsid w:val="000B2FE3"/>
    <w:rsid w:val="000B3EF0"/>
    <w:rsid w:val="000D1BBE"/>
    <w:rsid w:val="000D66FC"/>
    <w:rsid w:val="000D7754"/>
    <w:rsid w:val="000F45A1"/>
    <w:rsid w:val="000F71CC"/>
    <w:rsid w:val="001031CD"/>
    <w:rsid w:val="00104921"/>
    <w:rsid w:val="00104F33"/>
    <w:rsid w:val="00110F20"/>
    <w:rsid w:val="001118ED"/>
    <w:rsid w:val="00112ED9"/>
    <w:rsid w:val="00123E8D"/>
    <w:rsid w:val="001257F1"/>
    <w:rsid w:val="0013071D"/>
    <w:rsid w:val="001416B3"/>
    <w:rsid w:val="00141BEE"/>
    <w:rsid w:val="00155040"/>
    <w:rsid w:val="00161C49"/>
    <w:rsid w:val="00173529"/>
    <w:rsid w:val="00180263"/>
    <w:rsid w:val="001805D2"/>
    <w:rsid w:val="00182DA1"/>
    <w:rsid w:val="001833AF"/>
    <w:rsid w:val="001843A1"/>
    <w:rsid w:val="00184967"/>
    <w:rsid w:val="001A083E"/>
    <w:rsid w:val="001A2348"/>
    <w:rsid w:val="001A730C"/>
    <w:rsid w:val="001A7679"/>
    <w:rsid w:val="001C1F49"/>
    <w:rsid w:val="001D1FEE"/>
    <w:rsid w:val="001D20AB"/>
    <w:rsid w:val="001D2809"/>
    <w:rsid w:val="001D66BC"/>
    <w:rsid w:val="001E26CE"/>
    <w:rsid w:val="001E4DBF"/>
    <w:rsid w:val="001E7ABF"/>
    <w:rsid w:val="001E7D07"/>
    <w:rsid w:val="001F0E79"/>
    <w:rsid w:val="0020411F"/>
    <w:rsid w:val="002103A5"/>
    <w:rsid w:val="002115A2"/>
    <w:rsid w:val="002148A4"/>
    <w:rsid w:val="0021603F"/>
    <w:rsid w:val="00224D94"/>
    <w:rsid w:val="002302CF"/>
    <w:rsid w:val="0023219C"/>
    <w:rsid w:val="002403EE"/>
    <w:rsid w:val="00250488"/>
    <w:rsid w:val="00251CCD"/>
    <w:rsid w:val="002522EA"/>
    <w:rsid w:val="002525EA"/>
    <w:rsid w:val="0026156F"/>
    <w:rsid w:val="002721A4"/>
    <w:rsid w:val="0028064F"/>
    <w:rsid w:val="00295AD5"/>
    <w:rsid w:val="00295F95"/>
    <w:rsid w:val="002A1A2A"/>
    <w:rsid w:val="002B22E3"/>
    <w:rsid w:val="002B3060"/>
    <w:rsid w:val="002C3FB7"/>
    <w:rsid w:val="002C5982"/>
    <w:rsid w:val="002C79C5"/>
    <w:rsid w:val="002D0147"/>
    <w:rsid w:val="002D2545"/>
    <w:rsid w:val="002D6D0A"/>
    <w:rsid w:val="002E67BB"/>
    <w:rsid w:val="002F2FD3"/>
    <w:rsid w:val="002F42C2"/>
    <w:rsid w:val="002F6846"/>
    <w:rsid w:val="003051D6"/>
    <w:rsid w:val="003054FC"/>
    <w:rsid w:val="003073CB"/>
    <w:rsid w:val="00321B05"/>
    <w:rsid w:val="00324D09"/>
    <w:rsid w:val="00325A57"/>
    <w:rsid w:val="00352891"/>
    <w:rsid w:val="00352EAE"/>
    <w:rsid w:val="003631F6"/>
    <w:rsid w:val="0037203B"/>
    <w:rsid w:val="003732DD"/>
    <w:rsid w:val="00380016"/>
    <w:rsid w:val="003919D8"/>
    <w:rsid w:val="00391B27"/>
    <w:rsid w:val="00392A75"/>
    <w:rsid w:val="00394FF9"/>
    <w:rsid w:val="00397F12"/>
    <w:rsid w:val="003A39D3"/>
    <w:rsid w:val="003A703C"/>
    <w:rsid w:val="003A70F3"/>
    <w:rsid w:val="003B0A0F"/>
    <w:rsid w:val="003B1456"/>
    <w:rsid w:val="003C0611"/>
    <w:rsid w:val="003C601F"/>
    <w:rsid w:val="003D794B"/>
    <w:rsid w:val="003E2252"/>
    <w:rsid w:val="003F0936"/>
    <w:rsid w:val="003F0D56"/>
    <w:rsid w:val="00410D1E"/>
    <w:rsid w:val="00413BC9"/>
    <w:rsid w:val="004200AB"/>
    <w:rsid w:val="004213C0"/>
    <w:rsid w:val="00425D18"/>
    <w:rsid w:val="004420AA"/>
    <w:rsid w:val="00443907"/>
    <w:rsid w:val="00447C95"/>
    <w:rsid w:val="00460BF9"/>
    <w:rsid w:val="004621B5"/>
    <w:rsid w:val="00471B89"/>
    <w:rsid w:val="0047440E"/>
    <w:rsid w:val="00475E72"/>
    <w:rsid w:val="004779E4"/>
    <w:rsid w:val="00480D05"/>
    <w:rsid w:val="004845A8"/>
    <w:rsid w:val="00490264"/>
    <w:rsid w:val="00492CF7"/>
    <w:rsid w:val="00493EBB"/>
    <w:rsid w:val="00496E11"/>
    <w:rsid w:val="004A748B"/>
    <w:rsid w:val="004B05AF"/>
    <w:rsid w:val="004B2711"/>
    <w:rsid w:val="004B38E5"/>
    <w:rsid w:val="004C6ACD"/>
    <w:rsid w:val="004D2280"/>
    <w:rsid w:val="004E13C6"/>
    <w:rsid w:val="004E6EFF"/>
    <w:rsid w:val="004E7315"/>
    <w:rsid w:val="004E7492"/>
    <w:rsid w:val="00503829"/>
    <w:rsid w:val="00504937"/>
    <w:rsid w:val="00512F2E"/>
    <w:rsid w:val="00513672"/>
    <w:rsid w:val="00514C76"/>
    <w:rsid w:val="00521744"/>
    <w:rsid w:val="00521CA8"/>
    <w:rsid w:val="00526BF3"/>
    <w:rsid w:val="00530399"/>
    <w:rsid w:val="0053124A"/>
    <w:rsid w:val="0053319D"/>
    <w:rsid w:val="005353EF"/>
    <w:rsid w:val="005418C4"/>
    <w:rsid w:val="0054243A"/>
    <w:rsid w:val="00545B68"/>
    <w:rsid w:val="00551B36"/>
    <w:rsid w:val="0055521C"/>
    <w:rsid w:val="00555DCC"/>
    <w:rsid w:val="00556F75"/>
    <w:rsid w:val="005621AE"/>
    <w:rsid w:val="00565BCA"/>
    <w:rsid w:val="00567A29"/>
    <w:rsid w:val="00571AE1"/>
    <w:rsid w:val="00573D59"/>
    <w:rsid w:val="00575202"/>
    <w:rsid w:val="00575C10"/>
    <w:rsid w:val="00575D25"/>
    <w:rsid w:val="00581F42"/>
    <w:rsid w:val="005822D5"/>
    <w:rsid w:val="00585648"/>
    <w:rsid w:val="00594C99"/>
    <w:rsid w:val="00597201"/>
    <w:rsid w:val="005A0840"/>
    <w:rsid w:val="005A14B5"/>
    <w:rsid w:val="005A54C8"/>
    <w:rsid w:val="005B3785"/>
    <w:rsid w:val="005B47C0"/>
    <w:rsid w:val="005C2B0C"/>
    <w:rsid w:val="005C60FE"/>
    <w:rsid w:val="005C66A0"/>
    <w:rsid w:val="005D5A29"/>
    <w:rsid w:val="005E0CA3"/>
    <w:rsid w:val="005E4F46"/>
    <w:rsid w:val="005E5F37"/>
    <w:rsid w:val="005E7832"/>
    <w:rsid w:val="005F0D28"/>
    <w:rsid w:val="005F41F5"/>
    <w:rsid w:val="00602100"/>
    <w:rsid w:val="006030A3"/>
    <w:rsid w:val="006074BE"/>
    <w:rsid w:val="00610AA6"/>
    <w:rsid w:val="00611049"/>
    <w:rsid w:val="00612BB6"/>
    <w:rsid w:val="00615006"/>
    <w:rsid w:val="006151DF"/>
    <w:rsid w:val="006232F7"/>
    <w:rsid w:val="00623DAD"/>
    <w:rsid w:val="00652F2B"/>
    <w:rsid w:val="006548BC"/>
    <w:rsid w:val="00660FC4"/>
    <w:rsid w:val="00662975"/>
    <w:rsid w:val="0068227D"/>
    <w:rsid w:val="0068420F"/>
    <w:rsid w:val="00694C6E"/>
    <w:rsid w:val="006A4633"/>
    <w:rsid w:val="006A64F8"/>
    <w:rsid w:val="006B06B6"/>
    <w:rsid w:val="006B15C0"/>
    <w:rsid w:val="006B1B37"/>
    <w:rsid w:val="006B47F8"/>
    <w:rsid w:val="006B6B94"/>
    <w:rsid w:val="006D1B2D"/>
    <w:rsid w:val="006D2F7C"/>
    <w:rsid w:val="006D7265"/>
    <w:rsid w:val="006E24B4"/>
    <w:rsid w:val="006E2B03"/>
    <w:rsid w:val="006E6BD9"/>
    <w:rsid w:val="006E725F"/>
    <w:rsid w:val="006F4970"/>
    <w:rsid w:val="006F6A51"/>
    <w:rsid w:val="007001EE"/>
    <w:rsid w:val="00701776"/>
    <w:rsid w:val="007043B3"/>
    <w:rsid w:val="00710224"/>
    <w:rsid w:val="00711E95"/>
    <w:rsid w:val="00713651"/>
    <w:rsid w:val="00714C80"/>
    <w:rsid w:val="00717156"/>
    <w:rsid w:val="00722227"/>
    <w:rsid w:val="00722917"/>
    <w:rsid w:val="00741E0E"/>
    <w:rsid w:val="007450DB"/>
    <w:rsid w:val="007518A5"/>
    <w:rsid w:val="00754BFC"/>
    <w:rsid w:val="0076224E"/>
    <w:rsid w:val="00764C23"/>
    <w:rsid w:val="0076667C"/>
    <w:rsid w:val="00773FC8"/>
    <w:rsid w:val="00774549"/>
    <w:rsid w:val="00792118"/>
    <w:rsid w:val="007A7519"/>
    <w:rsid w:val="007B7896"/>
    <w:rsid w:val="007B78E7"/>
    <w:rsid w:val="007C02A0"/>
    <w:rsid w:val="007D165B"/>
    <w:rsid w:val="007D1907"/>
    <w:rsid w:val="007D57C9"/>
    <w:rsid w:val="007E70FC"/>
    <w:rsid w:val="007F0544"/>
    <w:rsid w:val="007F246A"/>
    <w:rsid w:val="008045CE"/>
    <w:rsid w:val="0081113C"/>
    <w:rsid w:val="0081583A"/>
    <w:rsid w:val="0082043A"/>
    <w:rsid w:val="00826CE0"/>
    <w:rsid w:val="00827EBB"/>
    <w:rsid w:val="00853205"/>
    <w:rsid w:val="00866321"/>
    <w:rsid w:val="00867625"/>
    <w:rsid w:val="008722C1"/>
    <w:rsid w:val="008765E5"/>
    <w:rsid w:val="00877D4B"/>
    <w:rsid w:val="00880A1C"/>
    <w:rsid w:val="0088234C"/>
    <w:rsid w:val="00885A6B"/>
    <w:rsid w:val="00891A12"/>
    <w:rsid w:val="008B6363"/>
    <w:rsid w:val="008C3659"/>
    <w:rsid w:val="008C7EA9"/>
    <w:rsid w:val="008D073F"/>
    <w:rsid w:val="008D0910"/>
    <w:rsid w:val="008D3FA9"/>
    <w:rsid w:val="008E2824"/>
    <w:rsid w:val="008F29FF"/>
    <w:rsid w:val="008F3D50"/>
    <w:rsid w:val="008F4A34"/>
    <w:rsid w:val="008F657D"/>
    <w:rsid w:val="009005E0"/>
    <w:rsid w:val="00903D64"/>
    <w:rsid w:val="00904321"/>
    <w:rsid w:val="00910716"/>
    <w:rsid w:val="00914773"/>
    <w:rsid w:val="00914977"/>
    <w:rsid w:val="00921207"/>
    <w:rsid w:val="0092474E"/>
    <w:rsid w:val="00931A52"/>
    <w:rsid w:val="00942DDD"/>
    <w:rsid w:val="00945E41"/>
    <w:rsid w:val="00952BA8"/>
    <w:rsid w:val="00956637"/>
    <w:rsid w:val="009577C6"/>
    <w:rsid w:val="00957F6C"/>
    <w:rsid w:val="0096366A"/>
    <w:rsid w:val="009656A7"/>
    <w:rsid w:val="00973330"/>
    <w:rsid w:val="00973886"/>
    <w:rsid w:val="00974D0F"/>
    <w:rsid w:val="0097711A"/>
    <w:rsid w:val="009932A3"/>
    <w:rsid w:val="00995CFD"/>
    <w:rsid w:val="00996255"/>
    <w:rsid w:val="00996632"/>
    <w:rsid w:val="009A160E"/>
    <w:rsid w:val="009B12F1"/>
    <w:rsid w:val="009B179C"/>
    <w:rsid w:val="009B5329"/>
    <w:rsid w:val="009B7969"/>
    <w:rsid w:val="009C7829"/>
    <w:rsid w:val="009D1BB8"/>
    <w:rsid w:val="009E013F"/>
    <w:rsid w:val="009E748B"/>
    <w:rsid w:val="009E7AD3"/>
    <w:rsid w:val="009F3C72"/>
    <w:rsid w:val="009F4539"/>
    <w:rsid w:val="00A02E87"/>
    <w:rsid w:val="00A058BB"/>
    <w:rsid w:val="00A06C97"/>
    <w:rsid w:val="00A07E8E"/>
    <w:rsid w:val="00A2793E"/>
    <w:rsid w:val="00A37D75"/>
    <w:rsid w:val="00A430F9"/>
    <w:rsid w:val="00A44D34"/>
    <w:rsid w:val="00A500FC"/>
    <w:rsid w:val="00A50938"/>
    <w:rsid w:val="00A51494"/>
    <w:rsid w:val="00A553E3"/>
    <w:rsid w:val="00A66181"/>
    <w:rsid w:val="00A733DB"/>
    <w:rsid w:val="00A751BB"/>
    <w:rsid w:val="00A81D7A"/>
    <w:rsid w:val="00A853CC"/>
    <w:rsid w:val="00A968C7"/>
    <w:rsid w:val="00A97ABA"/>
    <w:rsid w:val="00AA5993"/>
    <w:rsid w:val="00AA5E28"/>
    <w:rsid w:val="00AC035A"/>
    <w:rsid w:val="00AC611C"/>
    <w:rsid w:val="00AE2CB1"/>
    <w:rsid w:val="00AE7B37"/>
    <w:rsid w:val="00AF135C"/>
    <w:rsid w:val="00B10723"/>
    <w:rsid w:val="00B10AB9"/>
    <w:rsid w:val="00B120C2"/>
    <w:rsid w:val="00B17A70"/>
    <w:rsid w:val="00B203CE"/>
    <w:rsid w:val="00B246CF"/>
    <w:rsid w:val="00B256EB"/>
    <w:rsid w:val="00B26ED3"/>
    <w:rsid w:val="00B32FF8"/>
    <w:rsid w:val="00B33BDE"/>
    <w:rsid w:val="00B45276"/>
    <w:rsid w:val="00B46166"/>
    <w:rsid w:val="00B554EF"/>
    <w:rsid w:val="00B55C27"/>
    <w:rsid w:val="00B715E2"/>
    <w:rsid w:val="00B76BC0"/>
    <w:rsid w:val="00BA43A5"/>
    <w:rsid w:val="00BA6A16"/>
    <w:rsid w:val="00BB0223"/>
    <w:rsid w:val="00BB1AAD"/>
    <w:rsid w:val="00BC0342"/>
    <w:rsid w:val="00BC141C"/>
    <w:rsid w:val="00BC5070"/>
    <w:rsid w:val="00BE3531"/>
    <w:rsid w:val="00BF4253"/>
    <w:rsid w:val="00BF7F01"/>
    <w:rsid w:val="00C048A3"/>
    <w:rsid w:val="00C04AB3"/>
    <w:rsid w:val="00C06B73"/>
    <w:rsid w:val="00C108DC"/>
    <w:rsid w:val="00C169EA"/>
    <w:rsid w:val="00C1719A"/>
    <w:rsid w:val="00C22E5E"/>
    <w:rsid w:val="00C3001C"/>
    <w:rsid w:val="00C33388"/>
    <w:rsid w:val="00C336F3"/>
    <w:rsid w:val="00C35AAC"/>
    <w:rsid w:val="00C36F06"/>
    <w:rsid w:val="00C47970"/>
    <w:rsid w:val="00C504DD"/>
    <w:rsid w:val="00C52F3C"/>
    <w:rsid w:val="00C546D2"/>
    <w:rsid w:val="00C61AA8"/>
    <w:rsid w:val="00C718FC"/>
    <w:rsid w:val="00C7738F"/>
    <w:rsid w:val="00C86F0F"/>
    <w:rsid w:val="00C874FC"/>
    <w:rsid w:val="00C92ADE"/>
    <w:rsid w:val="00CA15ED"/>
    <w:rsid w:val="00CA3293"/>
    <w:rsid w:val="00CA3B1F"/>
    <w:rsid w:val="00CB18B8"/>
    <w:rsid w:val="00CB2051"/>
    <w:rsid w:val="00CB38FA"/>
    <w:rsid w:val="00CC4BF0"/>
    <w:rsid w:val="00CC5EDF"/>
    <w:rsid w:val="00CD1580"/>
    <w:rsid w:val="00CD2921"/>
    <w:rsid w:val="00CE4CFC"/>
    <w:rsid w:val="00CF05C2"/>
    <w:rsid w:val="00D00E4C"/>
    <w:rsid w:val="00D0235F"/>
    <w:rsid w:val="00D04F20"/>
    <w:rsid w:val="00D11C31"/>
    <w:rsid w:val="00D1296E"/>
    <w:rsid w:val="00D148B2"/>
    <w:rsid w:val="00D14CFE"/>
    <w:rsid w:val="00D16F9D"/>
    <w:rsid w:val="00D2229C"/>
    <w:rsid w:val="00D23F1C"/>
    <w:rsid w:val="00D27095"/>
    <w:rsid w:val="00D3274F"/>
    <w:rsid w:val="00D36EFC"/>
    <w:rsid w:val="00D57151"/>
    <w:rsid w:val="00D616F5"/>
    <w:rsid w:val="00D61E8E"/>
    <w:rsid w:val="00D62B71"/>
    <w:rsid w:val="00D638B2"/>
    <w:rsid w:val="00D66D13"/>
    <w:rsid w:val="00D70AE0"/>
    <w:rsid w:val="00D74945"/>
    <w:rsid w:val="00D81711"/>
    <w:rsid w:val="00D83267"/>
    <w:rsid w:val="00D83FD8"/>
    <w:rsid w:val="00D86DC0"/>
    <w:rsid w:val="00D914E1"/>
    <w:rsid w:val="00D955EE"/>
    <w:rsid w:val="00DA454E"/>
    <w:rsid w:val="00DA5281"/>
    <w:rsid w:val="00DA6940"/>
    <w:rsid w:val="00DA72C8"/>
    <w:rsid w:val="00DA7449"/>
    <w:rsid w:val="00DA7A08"/>
    <w:rsid w:val="00DB12D4"/>
    <w:rsid w:val="00DB1759"/>
    <w:rsid w:val="00DB4DC9"/>
    <w:rsid w:val="00DC64EB"/>
    <w:rsid w:val="00DD604C"/>
    <w:rsid w:val="00DD6C10"/>
    <w:rsid w:val="00DD7C22"/>
    <w:rsid w:val="00DE1163"/>
    <w:rsid w:val="00DE4616"/>
    <w:rsid w:val="00DE54F6"/>
    <w:rsid w:val="00DF09B4"/>
    <w:rsid w:val="00DF4145"/>
    <w:rsid w:val="00DF45AD"/>
    <w:rsid w:val="00DF61A6"/>
    <w:rsid w:val="00E00838"/>
    <w:rsid w:val="00E01E10"/>
    <w:rsid w:val="00E06DC8"/>
    <w:rsid w:val="00E11693"/>
    <w:rsid w:val="00E11CCD"/>
    <w:rsid w:val="00E15DC4"/>
    <w:rsid w:val="00E1634B"/>
    <w:rsid w:val="00E1715E"/>
    <w:rsid w:val="00E21939"/>
    <w:rsid w:val="00E22791"/>
    <w:rsid w:val="00E263F9"/>
    <w:rsid w:val="00E331C9"/>
    <w:rsid w:val="00E35BF6"/>
    <w:rsid w:val="00E44520"/>
    <w:rsid w:val="00E45C57"/>
    <w:rsid w:val="00E4680E"/>
    <w:rsid w:val="00E52107"/>
    <w:rsid w:val="00E52163"/>
    <w:rsid w:val="00E526B0"/>
    <w:rsid w:val="00E55988"/>
    <w:rsid w:val="00E72045"/>
    <w:rsid w:val="00E758D3"/>
    <w:rsid w:val="00E82167"/>
    <w:rsid w:val="00E859DE"/>
    <w:rsid w:val="00E90DDF"/>
    <w:rsid w:val="00E933D1"/>
    <w:rsid w:val="00E94DA1"/>
    <w:rsid w:val="00EA14C4"/>
    <w:rsid w:val="00EB3632"/>
    <w:rsid w:val="00EC116B"/>
    <w:rsid w:val="00ED0D4D"/>
    <w:rsid w:val="00ED4576"/>
    <w:rsid w:val="00ED518F"/>
    <w:rsid w:val="00EE287A"/>
    <w:rsid w:val="00EE68B8"/>
    <w:rsid w:val="00EF41CE"/>
    <w:rsid w:val="00EF48F6"/>
    <w:rsid w:val="00EF68CE"/>
    <w:rsid w:val="00EF7893"/>
    <w:rsid w:val="00F00C28"/>
    <w:rsid w:val="00F063F0"/>
    <w:rsid w:val="00F069B0"/>
    <w:rsid w:val="00F07590"/>
    <w:rsid w:val="00F20B61"/>
    <w:rsid w:val="00F25C66"/>
    <w:rsid w:val="00F30700"/>
    <w:rsid w:val="00F43CD5"/>
    <w:rsid w:val="00F47DC2"/>
    <w:rsid w:val="00F5434B"/>
    <w:rsid w:val="00F55462"/>
    <w:rsid w:val="00F66FD3"/>
    <w:rsid w:val="00F71DDB"/>
    <w:rsid w:val="00F71EFD"/>
    <w:rsid w:val="00F829FF"/>
    <w:rsid w:val="00F874C6"/>
    <w:rsid w:val="00F87717"/>
    <w:rsid w:val="00F91EC0"/>
    <w:rsid w:val="00F9274D"/>
    <w:rsid w:val="00FB2331"/>
    <w:rsid w:val="00FB537F"/>
    <w:rsid w:val="00FB67A9"/>
    <w:rsid w:val="00FB6DCE"/>
    <w:rsid w:val="00FC12D4"/>
    <w:rsid w:val="00FC3A59"/>
    <w:rsid w:val="00FC601E"/>
    <w:rsid w:val="00FC7483"/>
    <w:rsid w:val="00FD0FC6"/>
    <w:rsid w:val="00FD289D"/>
    <w:rsid w:val="00FE7889"/>
    <w:rsid w:val="00FF1828"/>
    <w:rsid w:val="01C56B21"/>
    <w:rsid w:val="01C94B17"/>
    <w:rsid w:val="01E427A6"/>
    <w:rsid w:val="020A58DF"/>
    <w:rsid w:val="02292DA0"/>
    <w:rsid w:val="025A529E"/>
    <w:rsid w:val="03304250"/>
    <w:rsid w:val="036B7036"/>
    <w:rsid w:val="0374413D"/>
    <w:rsid w:val="03A2100C"/>
    <w:rsid w:val="03A335E9"/>
    <w:rsid w:val="03C5417C"/>
    <w:rsid w:val="03D131E5"/>
    <w:rsid w:val="03E45105"/>
    <w:rsid w:val="03EA7002"/>
    <w:rsid w:val="04004CCC"/>
    <w:rsid w:val="04993F99"/>
    <w:rsid w:val="04AE6738"/>
    <w:rsid w:val="04C32BDF"/>
    <w:rsid w:val="04DC01EC"/>
    <w:rsid w:val="05485881"/>
    <w:rsid w:val="055C30DB"/>
    <w:rsid w:val="05896736"/>
    <w:rsid w:val="05952CF5"/>
    <w:rsid w:val="059568B1"/>
    <w:rsid w:val="05ED11BA"/>
    <w:rsid w:val="05ED2D74"/>
    <w:rsid w:val="0635503F"/>
    <w:rsid w:val="065A4C84"/>
    <w:rsid w:val="065B3BFA"/>
    <w:rsid w:val="06C81240"/>
    <w:rsid w:val="06E96756"/>
    <w:rsid w:val="072630B0"/>
    <w:rsid w:val="077D61A2"/>
    <w:rsid w:val="07EB1DCC"/>
    <w:rsid w:val="083703A6"/>
    <w:rsid w:val="086413B3"/>
    <w:rsid w:val="08872B64"/>
    <w:rsid w:val="089A2898"/>
    <w:rsid w:val="08C6543B"/>
    <w:rsid w:val="08FA57C7"/>
    <w:rsid w:val="090146C5"/>
    <w:rsid w:val="09295215"/>
    <w:rsid w:val="092A6FB4"/>
    <w:rsid w:val="095D3033"/>
    <w:rsid w:val="095D55B4"/>
    <w:rsid w:val="0972418C"/>
    <w:rsid w:val="09750994"/>
    <w:rsid w:val="09815C56"/>
    <w:rsid w:val="09CD7FB2"/>
    <w:rsid w:val="09F42B11"/>
    <w:rsid w:val="0A0C3134"/>
    <w:rsid w:val="0A7E0215"/>
    <w:rsid w:val="0AA106DB"/>
    <w:rsid w:val="0AB83B2B"/>
    <w:rsid w:val="0AE5406E"/>
    <w:rsid w:val="0AF6662A"/>
    <w:rsid w:val="0B125DF2"/>
    <w:rsid w:val="0B2E5519"/>
    <w:rsid w:val="0B542FDE"/>
    <w:rsid w:val="0B573C33"/>
    <w:rsid w:val="0B670B94"/>
    <w:rsid w:val="0B792C38"/>
    <w:rsid w:val="0B94281C"/>
    <w:rsid w:val="0BD14F70"/>
    <w:rsid w:val="0BF16C73"/>
    <w:rsid w:val="0C466939"/>
    <w:rsid w:val="0C5C2BD3"/>
    <w:rsid w:val="0C6C5A5C"/>
    <w:rsid w:val="0CFB25DD"/>
    <w:rsid w:val="0D2737E5"/>
    <w:rsid w:val="0D2D19A9"/>
    <w:rsid w:val="0D554FDF"/>
    <w:rsid w:val="0D90360F"/>
    <w:rsid w:val="0D9266BC"/>
    <w:rsid w:val="0D9F625A"/>
    <w:rsid w:val="0DC968FA"/>
    <w:rsid w:val="0DCB6FFF"/>
    <w:rsid w:val="0DFC48FC"/>
    <w:rsid w:val="0E0C355A"/>
    <w:rsid w:val="0E250477"/>
    <w:rsid w:val="0E6054AE"/>
    <w:rsid w:val="0EA224A6"/>
    <w:rsid w:val="0ECA4268"/>
    <w:rsid w:val="0ECB5914"/>
    <w:rsid w:val="0ECC3D67"/>
    <w:rsid w:val="0ED812F4"/>
    <w:rsid w:val="0EE13979"/>
    <w:rsid w:val="0EEC54CF"/>
    <w:rsid w:val="0F0028CF"/>
    <w:rsid w:val="0F256112"/>
    <w:rsid w:val="0F585BDB"/>
    <w:rsid w:val="0F5F0397"/>
    <w:rsid w:val="0F777AA9"/>
    <w:rsid w:val="0F785573"/>
    <w:rsid w:val="0F842374"/>
    <w:rsid w:val="0F8C7D55"/>
    <w:rsid w:val="0FF05D35"/>
    <w:rsid w:val="10074C77"/>
    <w:rsid w:val="10206235"/>
    <w:rsid w:val="10257014"/>
    <w:rsid w:val="10491C47"/>
    <w:rsid w:val="108C467A"/>
    <w:rsid w:val="10B45EE7"/>
    <w:rsid w:val="10C46534"/>
    <w:rsid w:val="10CD78B3"/>
    <w:rsid w:val="10DC4F71"/>
    <w:rsid w:val="10E478C7"/>
    <w:rsid w:val="10F4269A"/>
    <w:rsid w:val="10F86002"/>
    <w:rsid w:val="111A671C"/>
    <w:rsid w:val="112B2CFA"/>
    <w:rsid w:val="11330527"/>
    <w:rsid w:val="11421E5E"/>
    <w:rsid w:val="114C2754"/>
    <w:rsid w:val="1190336D"/>
    <w:rsid w:val="11947DF4"/>
    <w:rsid w:val="11C66B8F"/>
    <w:rsid w:val="11CF5AFA"/>
    <w:rsid w:val="11D5049D"/>
    <w:rsid w:val="120B0362"/>
    <w:rsid w:val="1230407D"/>
    <w:rsid w:val="123B0DFF"/>
    <w:rsid w:val="1247062C"/>
    <w:rsid w:val="1295415B"/>
    <w:rsid w:val="13166599"/>
    <w:rsid w:val="131E78D8"/>
    <w:rsid w:val="133C40E3"/>
    <w:rsid w:val="13403EA3"/>
    <w:rsid w:val="13633A51"/>
    <w:rsid w:val="139612C4"/>
    <w:rsid w:val="13B37227"/>
    <w:rsid w:val="13B606ED"/>
    <w:rsid w:val="14271AE9"/>
    <w:rsid w:val="14303EB0"/>
    <w:rsid w:val="14397409"/>
    <w:rsid w:val="143D2DA7"/>
    <w:rsid w:val="147937A9"/>
    <w:rsid w:val="14800508"/>
    <w:rsid w:val="14EC3C8D"/>
    <w:rsid w:val="152A095D"/>
    <w:rsid w:val="1535150E"/>
    <w:rsid w:val="155D6684"/>
    <w:rsid w:val="1571763A"/>
    <w:rsid w:val="15BD7BC5"/>
    <w:rsid w:val="15C61B25"/>
    <w:rsid w:val="15F5735F"/>
    <w:rsid w:val="1613366B"/>
    <w:rsid w:val="162D45AA"/>
    <w:rsid w:val="16791873"/>
    <w:rsid w:val="16A27CA3"/>
    <w:rsid w:val="16C24C24"/>
    <w:rsid w:val="16CC6279"/>
    <w:rsid w:val="16D44E29"/>
    <w:rsid w:val="16ED23AA"/>
    <w:rsid w:val="16EF58AD"/>
    <w:rsid w:val="17143815"/>
    <w:rsid w:val="17360096"/>
    <w:rsid w:val="174F6BCB"/>
    <w:rsid w:val="17952F0C"/>
    <w:rsid w:val="17F52BDC"/>
    <w:rsid w:val="18076B9B"/>
    <w:rsid w:val="18303CBB"/>
    <w:rsid w:val="189B0DEC"/>
    <w:rsid w:val="18A137CE"/>
    <w:rsid w:val="18EA23E1"/>
    <w:rsid w:val="18FA46AD"/>
    <w:rsid w:val="19042D9A"/>
    <w:rsid w:val="192B12EA"/>
    <w:rsid w:val="198A5E66"/>
    <w:rsid w:val="198B05BF"/>
    <w:rsid w:val="19ED2F55"/>
    <w:rsid w:val="1A0B18D1"/>
    <w:rsid w:val="1A14606E"/>
    <w:rsid w:val="1A205191"/>
    <w:rsid w:val="1A2E63F1"/>
    <w:rsid w:val="1A4268EB"/>
    <w:rsid w:val="1A4563DB"/>
    <w:rsid w:val="1A69577C"/>
    <w:rsid w:val="1A712403"/>
    <w:rsid w:val="1A7801BE"/>
    <w:rsid w:val="1ABC1F01"/>
    <w:rsid w:val="1AD67FF5"/>
    <w:rsid w:val="1AD833E8"/>
    <w:rsid w:val="1AE92478"/>
    <w:rsid w:val="1AE92DBA"/>
    <w:rsid w:val="1B2C5291"/>
    <w:rsid w:val="1B7B7A77"/>
    <w:rsid w:val="1B92453F"/>
    <w:rsid w:val="1B9A62B3"/>
    <w:rsid w:val="1B9F306D"/>
    <w:rsid w:val="1BB478FF"/>
    <w:rsid w:val="1BBD4A7C"/>
    <w:rsid w:val="1BC9604B"/>
    <w:rsid w:val="1BEF3577"/>
    <w:rsid w:val="1C477673"/>
    <w:rsid w:val="1C4A5F2B"/>
    <w:rsid w:val="1C5F4D1A"/>
    <w:rsid w:val="1C7A57E2"/>
    <w:rsid w:val="1C8F7AB3"/>
    <w:rsid w:val="1C9F6142"/>
    <w:rsid w:val="1CA63E39"/>
    <w:rsid w:val="1CBE3EA1"/>
    <w:rsid w:val="1D032A45"/>
    <w:rsid w:val="1D1117FE"/>
    <w:rsid w:val="1D3D6906"/>
    <w:rsid w:val="1D5929B3"/>
    <w:rsid w:val="1D5E59CD"/>
    <w:rsid w:val="1D744BD7"/>
    <w:rsid w:val="1D7856D5"/>
    <w:rsid w:val="1DD735BF"/>
    <w:rsid w:val="1E0124D7"/>
    <w:rsid w:val="1E8E20D7"/>
    <w:rsid w:val="1E927629"/>
    <w:rsid w:val="1E951303"/>
    <w:rsid w:val="1EB51D82"/>
    <w:rsid w:val="1ED72EDC"/>
    <w:rsid w:val="1F0869EA"/>
    <w:rsid w:val="1F41705D"/>
    <w:rsid w:val="1F421E25"/>
    <w:rsid w:val="1F530794"/>
    <w:rsid w:val="1F865C7E"/>
    <w:rsid w:val="1F8753FE"/>
    <w:rsid w:val="1FB83797"/>
    <w:rsid w:val="1FCA360B"/>
    <w:rsid w:val="1FDC5405"/>
    <w:rsid w:val="1FE50445"/>
    <w:rsid w:val="1FF56DDD"/>
    <w:rsid w:val="205C14DE"/>
    <w:rsid w:val="20780352"/>
    <w:rsid w:val="20951E2C"/>
    <w:rsid w:val="20A83220"/>
    <w:rsid w:val="20DC38FA"/>
    <w:rsid w:val="212F619D"/>
    <w:rsid w:val="2136082C"/>
    <w:rsid w:val="214B12DF"/>
    <w:rsid w:val="214E393D"/>
    <w:rsid w:val="217B0BF1"/>
    <w:rsid w:val="21DE311D"/>
    <w:rsid w:val="21E40147"/>
    <w:rsid w:val="22166AFA"/>
    <w:rsid w:val="224B6D26"/>
    <w:rsid w:val="22636BF9"/>
    <w:rsid w:val="227F361D"/>
    <w:rsid w:val="22BE0ABC"/>
    <w:rsid w:val="22C03E0E"/>
    <w:rsid w:val="22D402FC"/>
    <w:rsid w:val="22E41DE7"/>
    <w:rsid w:val="23333A4E"/>
    <w:rsid w:val="233A6C5C"/>
    <w:rsid w:val="2353221B"/>
    <w:rsid w:val="235D3F83"/>
    <w:rsid w:val="23A9148E"/>
    <w:rsid w:val="24187544"/>
    <w:rsid w:val="24487354"/>
    <w:rsid w:val="24805A06"/>
    <w:rsid w:val="249C2DDC"/>
    <w:rsid w:val="24C86F36"/>
    <w:rsid w:val="24D81329"/>
    <w:rsid w:val="24FB4831"/>
    <w:rsid w:val="25111AE7"/>
    <w:rsid w:val="252E0685"/>
    <w:rsid w:val="254F010E"/>
    <w:rsid w:val="256E36C9"/>
    <w:rsid w:val="25755559"/>
    <w:rsid w:val="25C14C9E"/>
    <w:rsid w:val="25C2138D"/>
    <w:rsid w:val="25C63998"/>
    <w:rsid w:val="25DA20CE"/>
    <w:rsid w:val="260512EE"/>
    <w:rsid w:val="26331017"/>
    <w:rsid w:val="26410141"/>
    <w:rsid w:val="264972B1"/>
    <w:rsid w:val="264D1E81"/>
    <w:rsid w:val="267657D0"/>
    <w:rsid w:val="269C7383"/>
    <w:rsid w:val="26E76286"/>
    <w:rsid w:val="2712419D"/>
    <w:rsid w:val="27627646"/>
    <w:rsid w:val="279B210A"/>
    <w:rsid w:val="27AE736E"/>
    <w:rsid w:val="27ED5646"/>
    <w:rsid w:val="281966A8"/>
    <w:rsid w:val="282D2CC6"/>
    <w:rsid w:val="283163FF"/>
    <w:rsid w:val="28323B21"/>
    <w:rsid w:val="2846765D"/>
    <w:rsid w:val="288E4FB7"/>
    <w:rsid w:val="28A70B6C"/>
    <w:rsid w:val="28FF7FF7"/>
    <w:rsid w:val="2911588D"/>
    <w:rsid w:val="29634188"/>
    <w:rsid w:val="29B53FFD"/>
    <w:rsid w:val="29B873E6"/>
    <w:rsid w:val="2A092F82"/>
    <w:rsid w:val="2A2F7147"/>
    <w:rsid w:val="2A587A65"/>
    <w:rsid w:val="2A687324"/>
    <w:rsid w:val="2A6A6FA4"/>
    <w:rsid w:val="2A8C5EF7"/>
    <w:rsid w:val="2B47568D"/>
    <w:rsid w:val="2B4C5CF9"/>
    <w:rsid w:val="2B852D77"/>
    <w:rsid w:val="2B9F159F"/>
    <w:rsid w:val="2BA411B4"/>
    <w:rsid w:val="2BB874F8"/>
    <w:rsid w:val="2BE8299E"/>
    <w:rsid w:val="2C071C5B"/>
    <w:rsid w:val="2C12605B"/>
    <w:rsid w:val="2C144B9F"/>
    <w:rsid w:val="2C3D46CF"/>
    <w:rsid w:val="2C4C53A8"/>
    <w:rsid w:val="2C962341"/>
    <w:rsid w:val="2CD07E96"/>
    <w:rsid w:val="2CDD509F"/>
    <w:rsid w:val="2D086945"/>
    <w:rsid w:val="2D7050C6"/>
    <w:rsid w:val="2D7671C9"/>
    <w:rsid w:val="2DAA023D"/>
    <w:rsid w:val="2DAF1465"/>
    <w:rsid w:val="2DB66F78"/>
    <w:rsid w:val="2DCB66B1"/>
    <w:rsid w:val="2DD4153F"/>
    <w:rsid w:val="2DF578E2"/>
    <w:rsid w:val="2E444286"/>
    <w:rsid w:val="2E5B41E4"/>
    <w:rsid w:val="2F016A23"/>
    <w:rsid w:val="2F3A3BDD"/>
    <w:rsid w:val="2F3F643D"/>
    <w:rsid w:val="2F524D46"/>
    <w:rsid w:val="2F6B27AF"/>
    <w:rsid w:val="2F7B0AF4"/>
    <w:rsid w:val="2FB35968"/>
    <w:rsid w:val="2FB834FB"/>
    <w:rsid w:val="2FD44032"/>
    <w:rsid w:val="30563758"/>
    <w:rsid w:val="30675B66"/>
    <w:rsid w:val="306A4857"/>
    <w:rsid w:val="308C6CD4"/>
    <w:rsid w:val="30AB7A60"/>
    <w:rsid w:val="30D97638"/>
    <w:rsid w:val="30EC4A2E"/>
    <w:rsid w:val="31181EEF"/>
    <w:rsid w:val="31266460"/>
    <w:rsid w:val="316322A1"/>
    <w:rsid w:val="31666F0B"/>
    <w:rsid w:val="3186135C"/>
    <w:rsid w:val="31990CA2"/>
    <w:rsid w:val="31CC5862"/>
    <w:rsid w:val="31D729D3"/>
    <w:rsid w:val="31E06492"/>
    <w:rsid w:val="31E170DA"/>
    <w:rsid w:val="31F35E5A"/>
    <w:rsid w:val="323825F8"/>
    <w:rsid w:val="326844C0"/>
    <w:rsid w:val="32696CB3"/>
    <w:rsid w:val="32987720"/>
    <w:rsid w:val="32C476EB"/>
    <w:rsid w:val="33332C90"/>
    <w:rsid w:val="333F1169"/>
    <w:rsid w:val="339B13BA"/>
    <w:rsid w:val="33B62EDF"/>
    <w:rsid w:val="33DB0B1F"/>
    <w:rsid w:val="33F92359"/>
    <w:rsid w:val="34036C94"/>
    <w:rsid w:val="342C2EA8"/>
    <w:rsid w:val="343402B4"/>
    <w:rsid w:val="344A6CDA"/>
    <w:rsid w:val="345264E7"/>
    <w:rsid w:val="3455090D"/>
    <w:rsid w:val="34650A4D"/>
    <w:rsid w:val="3494657D"/>
    <w:rsid w:val="3497447F"/>
    <w:rsid w:val="34BC6D99"/>
    <w:rsid w:val="34D45E87"/>
    <w:rsid w:val="34EF1396"/>
    <w:rsid w:val="34FC447A"/>
    <w:rsid w:val="35097F24"/>
    <w:rsid w:val="35C00993"/>
    <w:rsid w:val="35C651C7"/>
    <w:rsid w:val="35D22631"/>
    <w:rsid w:val="36630549"/>
    <w:rsid w:val="36940FBC"/>
    <w:rsid w:val="36C8246C"/>
    <w:rsid w:val="372C6501"/>
    <w:rsid w:val="37557D4A"/>
    <w:rsid w:val="376535EE"/>
    <w:rsid w:val="37814AE6"/>
    <w:rsid w:val="37891C8E"/>
    <w:rsid w:val="37992B44"/>
    <w:rsid w:val="37A42A5C"/>
    <w:rsid w:val="37B75A65"/>
    <w:rsid w:val="37CC05EE"/>
    <w:rsid w:val="38104C53"/>
    <w:rsid w:val="381D531B"/>
    <w:rsid w:val="381F3845"/>
    <w:rsid w:val="382849B1"/>
    <w:rsid w:val="385045B8"/>
    <w:rsid w:val="38742798"/>
    <w:rsid w:val="38822998"/>
    <w:rsid w:val="388760E5"/>
    <w:rsid w:val="38A36B4C"/>
    <w:rsid w:val="390A1721"/>
    <w:rsid w:val="390B0AC4"/>
    <w:rsid w:val="396C3D44"/>
    <w:rsid w:val="39710499"/>
    <w:rsid w:val="39897C3B"/>
    <w:rsid w:val="398B2DF8"/>
    <w:rsid w:val="39D905E2"/>
    <w:rsid w:val="39F17820"/>
    <w:rsid w:val="3A0606BF"/>
    <w:rsid w:val="3A0E1DE2"/>
    <w:rsid w:val="3A125E82"/>
    <w:rsid w:val="3A16054E"/>
    <w:rsid w:val="3A4C0A00"/>
    <w:rsid w:val="3A5B7D98"/>
    <w:rsid w:val="3A6B338A"/>
    <w:rsid w:val="3AE61644"/>
    <w:rsid w:val="3B1A7469"/>
    <w:rsid w:val="3B2657D4"/>
    <w:rsid w:val="3B2714BA"/>
    <w:rsid w:val="3B4203D1"/>
    <w:rsid w:val="3B5C5356"/>
    <w:rsid w:val="3B677B08"/>
    <w:rsid w:val="3B814FD7"/>
    <w:rsid w:val="3B925C6E"/>
    <w:rsid w:val="3B965F0B"/>
    <w:rsid w:val="3B974491"/>
    <w:rsid w:val="3BA77722"/>
    <w:rsid w:val="3BAE165E"/>
    <w:rsid w:val="3BE96E01"/>
    <w:rsid w:val="3BEB14A3"/>
    <w:rsid w:val="3C9A3EFB"/>
    <w:rsid w:val="3CA83C4B"/>
    <w:rsid w:val="3CD87408"/>
    <w:rsid w:val="3CDC4525"/>
    <w:rsid w:val="3D054C68"/>
    <w:rsid w:val="3D0D485F"/>
    <w:rsid w:val="3D623626"/>
    <w:rsid w:val="3D635B43"/>
    <w:rsid w:val="3D8C6ADA"/>
    <w:rsid w:val="3D976944"/>
    <w:rsid w:val="3D9B79E7"/>
    <w:rsid w:val="3DD55258"/>
    <w:rsid w:val="3DDD33B5"/>
    <w:rsid w:val="3DEB0146"/>
    <w:rsid w:val="3DF3792A"/>
    <w:rsid w:val="3DF72B10"/>
    <w:rsid w:val="3E110E55"/>
    <w:rsid w:val="3E134ABB"/>
    <w:rsid w:val="3E625A65"/>
    <w:rsid w:val="3E6334E7"/>
    <w:rsid w:val="3E7E73A7"/>
    <w:rsid w:val="3E861193"/>
    <w:rsid w:val="3EA329E8"/>
    <w:rsid w:val="3ED92387"/>
    <w:rsid w:val="3EDA24BC"/>
    <w:rsid w:val="3F161763"/>
    <w:rsid w:val="3F1E1E80"/>
    <w:rsid w:val="3F2C09B1"/>
    <w:rsid w:val="3F333F3C"/>
    <w:rsid w:val="3F397CC7"/>
    <w:rsid w:val="3F487C50"/>
    <w:rsid w:val="3F4A0FF6"/>
    <w:rsid w:val="3F553734"/>
    <w:rsid w:val="3F632CDC"/>
    <w:rsid w:val="3F93165A"/>
    <w:rsid w:val="3FA24862"/>
    <w:rsid w:val="3FA77294"/>
    <w:rsid w:val="400443A7"/>
    <w:rsid w:val="40376AC0"/>
    <w:rsid w:val="406861BB"/>
    <w:rsid w:val="40870EBE"/>
    <w:rsid w:val="40C6737B"/>
    <w:rsid w:val="40EF4827"/>
    <w:rsid w:val="41105582"/>
    <w:rsid w:val="412169AB"/>
    <w:rsid w:val="412B15D8"/>
    <w:rsid w:val="41550E6D"/>
    <w:rsid w:val="41551EF4"/>
    <w:rsid w:val="4182569C"/>
    <w:rsid w:val="418656EF"/>
    <w:rsid w:val="41866A06"/>
    <w:rsid w:val="418F4EA7"/>
    <w:rsid w:val="41BC7F40"/>
    <w:rsid w:val="41CD557F"/>
    <w:rsid w:val="42023FCB"/>
    <w:rsid w:val="421D2E5F"/>
    <w:rsid w:val="422D5D1D"/>
    <w:rsid w:val="422F22A3"/>
    <w:rsid w:val="42B62E1D"/>
    <w:rsid w:val="42D036C7"/>
    <w:rsid w:val="42F23C98"/>
    <w:rsid w:val="42F4100E"/>
    <w:rsid w:val="430E3882"/>
    <w:rsid w:val="43601E5B"/>
    <w:rsid w:val="4362139B"/>
    <w:rsid w:val="438818C2"/>
    <w:rsid w:val="438C6D21"/>
    <w:rsid w:val="438F3134"/>
    <w:rsid w:val="44174342"/>
    <w:rsid w:val="44201527"/>
    <w:rsid w:val="444F7042"/>
    <w:rsid w:val="446109D5"/>
    <w:rsid w:val="45171C25"/>
    <w:rsid w:val="451851EA"/>
    <w:rsid w:val="45867157"/>
    <w:rsid w:val="459920A5"/>
    <w:rsid w:val="45A75E31"/>
    <w:rsid w:val="45AA0453"/>
    <w:rsid w:val="45CD0EAF"/>
    <w:rsid w:val="46125401"/>
    <w:rsid w:val="463E60E7"/>
    <w:rsid w:val="46440051"/>
    <w:rsid w:val="466C70DA"/>
    <w:rsid w:val="466D458C"/>
    <w:rsid w:val="46EA17C1"/>
    <w:rsid w:val="46EE32B8"/>
    <w:rsid w:val="47066BDE"/>
    <w:rsid w:val="474A749A"/>
    <w:rsid w:val="47501D98"/>
    <w:rsid w:val="477E03F5"/>
    <w:rsid w:val="47871F4F"/>
    <w:rsid w:val="4795557D"/>
    <w:rsid w:val="47A9169A"/>
    <w:rsid w:val="47E7433F"/>
    <w:rsid w:val="47F2621C"/>
    <w:rsid w:val="47F566F6"/>
    <w:rsid w:val="4832149E"/>
    <w:rsid w:val="483F6A34"/>
    <w:rsid w:val="485572D7"/>
    <w:rsid w:val="485A0473"/>
    <w:rsid w:val="48605F4B"/>
    <w:rsid w:val="487C3B69"/>
    <w:rsid w:val="48C91A6F"/>
    <w:rsid w:val="48CC4A8A"/>
    <w:rsid w:val="48E526FF"/>
    <w:rsid w:val="48E65F09"/>
    <w:rsid w:val="4909290D"/>
    <w:rsid w:val="49173B1F"/>
    <w:rsid w:val="49517818"/>
    <w:rsid w:val="49B95A68"/>
    <w:rsid w:val="49C21C0F"/>
    <w:rsid w:val="4A2A68D0"/>
    <w:rsid w:val="4A5011C5"/>
    <w:rsid w:val="4A585BE1"/>
    <w:rsid w:val="4A623EAE"/>
    <w:rsid w:val="4A9F2E21"/>
    <w:rsid w:val="4AE333DB"/>
    <w:rsid w:val="4B1A19C7"/>
    <w:rsid w:val="4B280B9C"/>
    <w:rsid w:val="4B780D2A"/>
    <w:rsid w:val="4BA16F89"/>
    <w:rsid w:val="4BA674F8"/>
    <w:rsid w:val="4BF87D30"/>
    <w:rsid w:val="4C116CBF"/>
    <w:rsid w:val="4C281775"/>
    <w:rsid w:val="4C3012C0"/>
    <w:rsid w:val="4C41780C"/>
    <w:rsid w:val="4C7E053C"/>
    <w:rsid w:val="4C9E5FE3"/>
    <w:rsid w:val="4CC94A3A"/>
    <w:rsid w:val="4CD0517B"/>
    <w:rsid w:val="4D2E5BAF"/>
    <w:rsid w:val="4D393D8D"/>
    <w:rsid w:val="4D57362D"/>
    <w:rsid w:val="4D891767"/>
    <w:rsid w:val="4DBD3DE8"/>
    <w:rsid w:val="4DDD5A51"/>
    <w:rsid w:val="4DDF041C"/>
    <w:rsid w:val="4DF025EA"/>
    <w:rsid w:val="4DF85277"/>
    <w:rsid w:val="4E035902"/>
    <w:rsid w:val="4E3B6FCA"/>
    <w:rsid w:val="4E6039A2"/>
    <w:rsid w:val="4E892184"/>
    <w:rsid w:val="4E8A5267"/>
    <w:rsid w:val="4ECA4458"/>
    <w:rsid w:val="4EF57719"/>
    <w:rsid w:val="4F056249"/>
    <w:rsid w:val="4F106F01"/>
    <w:rsid w:val="4F1A1ED7"/>
    <w:rsid w:val="4F213A60"/>
    <w:rsid w:val="4F2328A4"/>
    <w:rsid w:val="4F3E558F"/>
    <w:rsid w:val="4F477F24"/>
    <w:rsid w:val="4F4D2326"/>
    <w:rsid w:val="4F594241"/>
    <w:rsid w:val="4F602D94"/>
    <w:rsid w:val="4F67461C"/>
    <w:rsid w:val="4F8379E7"/>
    <w:rsid w:val="4FBC2806"/>
    <w:rsid w:val="4FEB0F2B"/>
    <w:rsid w:val="502A5210"/>
    <w:rsid w:val="5086682B"/>
    <w:rsid w:val="50D50081"/>
    <w:rsid w:val="50E04CCB"/>
    <w:rsid w:val="50E23552"/>
    <w:rsid w:val="50E90E4D"/>
    <w:rsid w:val="510E442A"/>
    <w:rsid w:val="511C4B20"/>
    <w:rsid w:val="512F16FC"/>
    <w:rsid w:val="513C684F"/>
    <w:rsid w:val="514946EA"/>
    <w:rsid w:val="515D2677"/>
    <w:rsid w:val="51805BC5"/>
    <w:rsid w:val="51825E73"/>
    <w:rsid w:val="518B5A8A"/>
    <w:rsid w:val="51CC6EC2"/>
    <w:rsid w:val="521C24C4"/>
    <w:rsid w:val="521C4E72"/>
    <w:rsid w:val="52214A5D"/>
    <w:rsid w:val="52332E4B"/>
    <w:rsid w:val="523C3645"/>
    <w:rsid w:val="52467785"/>
    <w:rsid w:val="526112FD"/>
    <w:rsid w:val="52720E14"/>
    <w:rsid w:val="528C5ED5"/>
    <w:rsid w:val="52D57EE1"/>
    <w:rsid w:val="52F609B1"/>
    <w:rsid w:val="532064EF"/>
    <w:rsid w:val="5321350E"/>
    <w:rsid w:val="534E3A10"/>
    <w:rsid w:val="534F66D7"/>
    <w:rsid w:val="53545A44"/>
    <w:rsid w:val="53647823"/>
    <w:rsid w:val="537B7438"/>
    <w:rsid w:val="53863C94"/>
    <w:rsid w:val="53A2396F"/>
    <w:rsid w:val="53A627C3"/>
    <w:rsid w:val="53C376CF"/>
    <w:rsid w:val="53DA699E"/>
    <w:rsid w:val="53DD6884"/>
    <w:rsid w:val="53F458BC"/>
    <w:rsid w:val="54193CA1"/>
    <w:rsid w:val="547424D3"/>
    <w:rsid w:val="54B93C24"/>
    <w:rsid w:val="54BB2102"/>
    <w:rsid w:val="54C855A5"/>
    <w:rsid w:val="55766E7F"/>
    <w:rsid w:val="55835772"/>
    <w:rsid w:val="55E1281B"/>
    <w:rsid w:val="55E128D6"/>
    <w:rsid w:val="55E24503"/>
    <w:rsid w:val="55E810A2"/>
    <w:rsid w:val="55ED42C6"/>
    <w:rsid w:val="55F01A8B"/>
    <w:rsid w:val="55FA65C4"/>
    <w:rsid w:val="563A7A06"/>
    <w:rsid w:val="56E44ADF"/>
    <w:rsid w:val="56EA7B13"/>
    <w:rsid w:val="56EC7829"/>
    <w:rsid w:val="56EF62FF"/>
    <w:rsid w:val="570A323F"/>
    <w:rsid w:val="5713183B"/>
    <w:rsid w:val="57595661"/>
    <w:rsid w:val="57704BBF"/>
    <w:rsid w:val="577F2AA1"/>
    <w:rsid w:val="57A411D6"/>
    <w:rsid w:val="57CA27D3"/>
    <w:rsid w:val="57EB194A"/>
    <w:rsid w:val="57F05DD2"/>
    <w:rsid w:val="583C7720"/>
    <w:rsid w:val="584C3EB7"/>
    <w:rsid w:val="5854513D"/>
    <w:rsid w:val="5874577E"/>
    <w:rsid w:val="589C1700"/>
    <w:rsid w:val="58C577B4"/>
    <w:rsid w:val="58E42340"/>
    <w:rsid w:val="59115A99"/>
    <w:rsid w:val="59124EEB"/>
    <w:rsid w:val="59163A02"/>
    <w:rsid w:val="59200A6A"/>
    <w:rsid w:val="59423504"/>
    <w:rsid w:val="599468AD"/>
    <w:rsid w:val="59D24F4B"/>
    <w:rsid w:val="59EE7FE5"/>
    <w:rsid w:val="5A2971E9"/>
    <w:rsid w:val="5A4048C2"/>
    <w:rsid w:val="5A677E93"/>
    <w:rsid w:val="5A8D5B68"/>
    <w:rsid w:val="5AA80361"/>
    <w:rsid w:val="5AE75B43"/>
    <w:rsid w:val="5B0F19BC"/>
    <w:rsid w:val="5B10566E"/>
    <w:rsid w:val="5B130E22"/>
    <w:rsid w:val="5B2335F4"/>
    <w:rsid w:val="5B294CEB"/>
    <w:rsid w:val="5B2F4325"/>
    <w:rsid w:val="5B811BF1"/>
    <w:rsid w:val="5BAA4B76"/>
    <w:rsid w:val="5BAE22AB"/>
    <w:rsid w:val="5BC326E1"/>
    <w:rsid w:val="5C3E72AA"/>
    <w:rsid w:val="5C473E4D"/>
    <w:rsid w:val="5C72790E"/>
    <w:rsid w:val="5C7F0150"/>
    <w:rsid w:val="5C8F237B"/>
    <w:rsid w:val="5C932CC6"/>
    <w:rsid w:val="5CAD7F3B"/>
    <w:rsid w:val="5CB355BD"/>
    <w:rsid w:val="5CB85D2B"/>
    <w:rsid w:val="5CC83DC7"/>
    <w:rsid w:val="5CD01559"/>
    <w:rsid w:val="5CD526CC"/>
    <w:rsid w:val="5CD84061"/>
    <w:rsid w:val="5D1560C5"/>
    <w:rsid w:val="5D1F7DEB"/>
    <w:rsid w:val="5D2D4B78"/>
    <w:rsid w:val="5D606F10"/>
    <w:rsid w:val="5D7A5A6A"/>
    <w:rsid w:val="5D943DBD"/>
    <w:rsid w:val="5E09349D"/>
    <w:rsid w:val="5E2A6018"/>
    <w:rsid w:val="5E3069E7"/>
    <w:rsid w:val="5E79378D"/>
    <w:rsid w:val="5EAD3C40"/>
    <w:rsid w:val="5EAE2963"/>
    <w:rsid w:val="5EBA48F5"/>
    <w:rsid w:val="5EBD2F7D"/>
    <w:rsid w:val="5EFF7F25"/>
    <w:rsid w:val="5F0E45BB"/>
    <w:rsid w:val="5F3339C4"/>
    <w:rsid w:val="5F4D6FE9"/>
    <w:rsid w:val="5F4E4A6A"/>
    <w:rsid w:val="5F662111"/>
    <w:rsid w:val="5F793330"/>
    <w:rsid w:val="5F9F057B"/>
    <w:rsid w:val="5FDD0E56"/>
    <w:rsid w:val="6001764E"/>
    <w:rsid w:val="60045493"/>
    <w:rsid w:val="6045177F"/>
    <w:rsid w:val="605E0EBB"/>
    <w:rsid w:val="605E571B"/>
    <w:rsid w:val="60766FD7"/>
    <w:rsid w:val="609907A5"/>
    <w:rsid w:val="60B16A02"/>
    <w:rsid w:val="60B719D8"/>
    <w:rsid w:val="60BA7366"/>
    <w:rsid w:val="60F74CD1"/>
    <w:rsid w:val="613538EE"/>
    <w:rsid w:val="61404F66"/>
    <w:rsid w:val="61416B7D"/>
    <w:rsid w:val="61807AFC"/>
    <w:rsid w:val="619D38D3"/>
    <w:rsid w:val="61E97439"/>
    <w:rsid w:val="61F179B1"/>
    <w:rsid w:val="61F33C8F"/>
    <w:rsid w:val="62166177"/>
    <w:rsid w:val="623404AF"/>
    <w:rsid w:val="62410803"/>
    <w:rsid w:val="624D2196"/>
    <w:rsid w:val="62583769"/>
    <w:rsid w:val="626B6CF6"/>
    <w:rsid w:val="62747816"/>
    <w:rsid w:val="62C66E61"/>
    <w:rsid w:val="62CA05EC"/>
    <w:rsid w:val="62F91D3E"/>
    <w:rsid w:val="6326208C"/>
    <w:rsid w:val="63844E4C"/>
    <w:rsid w:val="638A685A"/>
    <w:rsid w:val="63974B7F"/>
    <w:rsid w:val="643C2941"/>
    <w:rsid w:val="645731CD"/>
    <w:rsid w:val="64BC09D4"/>
    <w:rsid w:val="64C45DE1"/>
    <w:rsid w:val="64E8140A"/>
    <w:rsid w:val="652047F1"/>
    <w:rsid w:val="652356B5"/>
    <w:rsid w:val="65427225"/>
    <w:rsid w:val="65735178"/>
    <w:rsid w:val="65A5045A"/>
    <w:rsid w:val="65B80DDC"/>
    <w:rsid w:val="660541EF"/>
    <w:rsid w:val="661101B6"/>
    <w:rsid w:val="665A15B4"/>
    <w:rsid w:val="66C570EE"/>
    <w:rsid w:val="66C73AD4"/>
    <w:rsid w:val="66F824FD"/>
    <w:rsid w:val="66FA3ED1"/>
    <w:rsid w:val="66FB4704"/>
    <w:rsid w:val="67011F31"/>
    <w:rsid w:val="672C2961"/>
    <w:rsid w:val="67380427"/>
    <w:rsid w:val="673A60BC"/>
    <w:rsid w:val="67573736"/>
    <w:rsid w:val="67846A20"/>
    <w:rsid w:val="67973525"/>
    <w:rsid w:val="67E25CFE"/>
    <w:rsid w:val="67E433FF"/>
    <w:rsid w:val="67F117A8"/>
    <w:rsid w:val="6806207C"/>
    <w:rsid w:val="68120921"/>
    <w:rsid w:val="6844471E"/>
    <w:rsid w:val="68572B2F"/>
    <w:rsid w:val="68656CF4"/>
    <w:rsid w:val="68671C38"/>
    <w:rsid w:val="686F0DE5"/>
    <w:rsid w:val="687952FC"/>
    <w:rsid w:val="687B038A"/>
    <w:rsid w:val="68853AF9"/>
    <w:rsid w:val="68BD0DC0"/>
    <w:rsid w:val="68E41FFB"/>
    <w:rsid w:val="68EB0D30"/>
    <w:rsid w:val="6951650F"/>
    <w:rsid w:val="69861E0E"/>
    <w:rsid w:val="6A0A4EF5"/>
    <w:rsid w:val="6A2451B3"/>
    <w:rsid w:val="6A292CD7"/>
    <w:rsid w:val="6A472BE9"/>
    <w:rsid w:val="6A4D0118"/>
    <w:rsid w:val="6A8F5821"/>
    <w:rsid w:val="6A9B3862"/>
    <w:rsid w:val="6AA12D2C"/>
    <w:rsid w:val="6AC10335"/>
    <w:rsid w:val="6AD66F3A"/>
    <w:rsid w:val="6AF013CA"/>
    <w:rsid w:val="6B380616"/>
    <w:rsid w:val="6B3A3476"/>
    <w:rsid w:val="6B3C600C"/>
    <w:rsid w:val="6B422EF2"/>
    <w:rsid w:val="6B9F7605"/>
    <w:rsid w:val="6C00528B"/>
    <w:rsid w:val="6C2621CA"/>
    <w:rsid w:val="6C336E0D"/>
    <w:rsid w:val="6C4E4F10"/>
    <w:rsid w:val="6C63146B"/>
    <w:rsid w:val="6C677BC3"/>
    <w:rsid w:val="6C700663"/>
    <w:rsid w:val="6C8934D3"/>
    <w:rsid w:val="6C9B563C"/>
    <w:rsid w:val="6C9C6D14"/>
    <w:rsid w:val="6CBC13F4"/>
    <w:rsid w:val="6CE9665E"/>
    <w:rsid w:val="6CEB5A9D"/>
    <w:rsid w:val="6D512242"/>
    <w:rsid w:val="6D5263C4"/>
    <w:rsid w:val="6D5C4EB1"/>
    <w:rsid w:val="6DCA3C9F"/>
    <w:rsid w:val="6DD10823"/>
    <w:rsid w:val="6DDA507D"/>
    <w:rsid w:val="6E16640C"/>
    <w:rsid w:val="6E1F61D8"/>
    <w:rsid w:val="6E8B6D66"/>
    <w:rsid w:val="6E9D0227"/>
    <w:rsid w:val="6ECD58B2"/>
    <w:rsid w:val="6F4856E9"/>
    <w:rsid w:val="6F613958"/>
    <w:rsid w:val="6F6E18E6"/>
    <w:rsid w:val="6FCC6779"/>
    <w:rsid w:val="6FE27182"/>
    <w:rsid w:val="6FF15617"/>
    <w:rsid w:val="70025BF3"/>
    <w:rsid w:val="70055082"/>
    <w:rsid w:val="701632CF"/>
    <w:rsid w:val="70237037"/>
    <w:rsid w:val="703967F9"/>
    <w:rsid w:val="703A64CE"/>
    <w:rsid w:val="703D7216"/>
    <w:rsid w:val="7044256E"/>
    <w:rsid w:val="706E34F0"/>
    <w:rsid w:val="708C049C"/>
    <w:rsid w:val="70A7659A"/>
    <w:rsid w:val="70B34F8D"/>
    <w:rsid w:val="70EB6BD0"/>
    <w:rsid w:val="71411B5D"/>
    <w:rsid w:val="71537D77"/>
    <w:rsid w:val="715A7399"/>
    <w:rsid w:val="7169749E"/>
    <w:rsid w:val="71771B4C"/>
    <w:rsid w:val="71866171"/>
    <w:rsid w:val="71BA7666"/>
    <w:rsid w:val="71E37168"/>
    <w:rsid w:val="722C5B00"/>
    <w:rsid w:val="72534E9D"/>
    <w:rsid w:val="72683B3E"/>
    <w:rsid w:val="72881782"/>
    <w:rsid w:val="728A3B01"/>
    <w:rsid w:val="72A26684"/>
    <w:rsid w:val="72C53EE6"/>
    <w:rsid w:val="72D51468"/>
    <w:rsid w:val="72F75611"/>
    <w:rsid w:val="72F96B91"/>
    <w:rsid w:val="73640978"/>
    <w:rsid w:val="73714421"/>
    <w:rsid w:val="737B3A06"/>
    <w:rsid w:val="739D6139"/>
    <w:rsid w:val="73B55E78"/>
    <w:rsid w:val="73D52899"/>
    <w:rsid w:val="73DF4C34"/>
    <w:rsid w:val="73EC5431"/>
    <w:rsid w:val="73F35501"/>
    <w:rsid w:val="73FA4DBA"/>
    <w:rsid w:val="741144D9"/>
    <w:rsid w:val="74154333"/>
    <w:rsid w:val="744C72C0"/>
    <w:rsid w:val="746B7A8B"/>
    <w:rsid w:val="748500B3"/>
    <w:rsid w:val="74B72109"/>
    <w:rsid w:val="74C812C2"/>
    <w:rsid w:val="74FC5C59"/>
    <w:rsid w:val="751B1E2E"/>
    <w:rsid w:val="75770525"/>
    <w:rsid w:val="75CC5217"/>
    <w:rsid w:val="75F67B45"/>
    <w:rsid w:val="761065A6"/>
    <w:rsid w:val="761526B6"/>
    <w:rsid w:val="76661DA6"/>
    <w:rsid w:val="767F7B04"/>
    <w:rsid w:val="76C467CF"/>
    <w:rsid w:val="76EF230F"/>
    <w:rsid w:val="76F571EA"/>
    <w:rsid w:val="77346ADB"/>
    <w:rsid w:val="773E319A"/>
    <w:rsid w:val="77604072"/>
    <w:rsid w:val="7775430F"/>
    <w:rsid w:val="77A512CE"/>
    <w:rsid w:val="77B6309B"/>
    <w:rsid w:val="77D13620"/>
    <w:rsid w:val="7845242D"/>
    <w:rsid w:val="785156AD"/>
    <w:rsid w:val="785B3F75"/>
    <w:rsid w:val="786C195E"/>
    <w:rsid w:val="78730464"/>
    <w:rsid w:val="78AF09D7"/>
    <w:rsid w:val="78D16A46"/>
    <w:rsid w:val="78FD7592"/>
    <w:rsid w:val="790653DF"/>
    <w:rsid w:val="79653C75"/>
    <w:rsid w:val="798D3408"/>
    <w:rsid w:val="799618BD"/>
    <w:rsid w:val="79C16A67"/>
    <w:rsid w:val="79C3347E"/>
    <w:rsid w:val="79CE1B6B"/>
    <w:rsid w:val="79F503F9"/>
    <w:rsid w:val="7A22212A"/>
    <w:rsid w:val="7A4024A0"/>
    <w:rsid w:val="7A453377"/>
    <w:rsid w:val="7A4778AC"/>
    <w:rsid w:val="7AB756AF"/>
    <w:rsid w:val="7AC322A6"/>
    <w:rsid w:val="7B2822A4"/>
    <w:rsid w:val="7B2F1A63"/>
    <w:rsid w:val="7B334F2B"/>
    <w:rsid w:val="7B572A93"/>
    <w:rsid w:val="7B5C1E61"/>
    <w:rsid w:val="7B5F0EE1"/>
    <w:rsid w:val="7B7A546B"/>
    <w:rsid w:val="7BA16777"/>
    <w:rsid w:val="7BC71022"/>
    <w:rsid w:val="7BD96E13"/>
    <w:rsid w:val="7C180728"/>
    <w:rsid w:val="7C194CC9"/>
    <w:rsid w:val="7C243994"/>
    <w:rsid w:val="7C330A4B"/>
    <w:rsid w:val="7C514E5D"/>
    <w:rsid w:val="7C617073"/>
    <w:rsid w:val="7C881C3E"/>
    <w:rsid w:val="7CA44305"/>
    <w:rsid w:val="7D6E14E2"/>
    <w:rsid w:val="7D776E92"/>
    <w:rsid w:val="7DF4207F"/>
    <w:rsid w:val="7E2B442C"/>
    <w:rsid w:val="7E2E3EDA"/>
    <w:rsid w:val="7E452C26"/>
    <w:rsid w:val="7E4F0E4B"/>
    <w:rsid w:val="7E525E1A"/>
    <w:rsid w:val="7E592F8A"/>
    <w:rsid w:val="7E653AD6"/>
    <w:rsid w:val="7E6C773C"/>
    <w:rsid w:val="7E733E61"/>
    <w:rsid w:val="7E86190E"/>
    <w:rsid w:val="7EE64037"/>
    <w:rsid w:val="7EF31D2E"/>
    <w:rsid w:val="7F643C26"/>
    <w:rsid w:val="7FA74CF8"/>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nhideWhenUsed="0" w:uiPriority="0" w:semiHidden="0" w:name="Normal Indent"/>
    <w:lsdException w:uiPriority="0" w:name="footnote text"/>
    <w:lsdException w:uiPriority="99" w:semiHidden="0" w:name="annotation text"/>
    <w:lsdException w:uiPriority="0" w:semiHidden="0" w:name="header"/>
    <w:lsdException w:uiPriority="0"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99" w:semiHidden="0" w:name="annotation reference"/>
    <w:lsdException w:uiPriority="0" w:name="line number"/>
    <w:lsdException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semiHidden="0"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99" w:semiHidden="0" w:name="Document Map"/>
    <w:lsdException w:unhideWhenUsed="0" w:uiPriority="0" w:semiHidden="0" w:name="Plain Text"/>
    <w:lsdException w:uiPriority="0" w:name="E-mail Signature"/>
    <w:lsdException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semiHidden="0" w:name="Normal Table"/>
    <w:lsdException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99" w:semiHidden="0" w:name="Balloon Text"/>
    <w:lsdException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Arial" w:hAnsi="Arial"/>
      <w:kern w:val="2"/>
      <w:sz w:val="24"/>
      <w:lang w:val="en-US" w:eastAsia="zh-CN" w:bidi="ar-SA"/>
    </w:rPr>
  </w:style>
  <w:style w:type="paragraph" w:styleId="2">
    <w:name w:val="heading 1"/>
    <w:basedOn w:val="1"/>
    <w:next w:val="1"/>
    <w:link w:val="31"/>
    <w:qFormat/>
    <w:uiPriority w:val="0"/>
    <w:pPr>
      <w:spacing w:beforeLines="100" w:afterLines="100" w:line="240" w:lineRule="auto"/>
      <w:jc w:val="left"/>
      <w:outlineLvl w:val="0"/>
    </w:pPr>
    <w:rPr>
      <w:rFonts w:eastAsia="黑体"/>
      <w:sz w:val="22"/>
      <w:szCs w:val="44"/>
    </w:rPr>
  </w:style>
  <w:style w:type="paragraph" w:styleId="3">
    <w:name w:val="heading 2"/>
    <w:basedOn w:val="1"/>
    <w:next w:val="1"/>
    <w:link w:val="32"/>
    <w:qFormat/>
    <w:uiPriority w:val="9"/>
    <w:pPr>
      <w:keepNext/>
      <w:keepLines/>
      <w:spacing w:before="260" w:after="260" w:line="416" w:lineRule="auto"/>
      <w:outlineLvl w:val="1"/>
    </w:pPr>
    <w:rPr>
      <w:rFonts w:ascii="Calibri Light" w:hAnsi="Calibri Light" w:cs="黑体"/>
      <w:b/>
      <w:bCs/>
      <w:sz w:val="32"/>
      <w:szCs w:val="32"/>
    </w:rPr>
  </w:style>
  <w:style w:type="paragraph" w:styleId="4">
    <w:name w:val="heading 3"/>
    <w:basedOn w:val="1"/>
    <w:next w:val="1"/>
    <w:link w:val="33"/>
    <w:qFormat/>
    <w:uiPriority w:val="9"/>
    <w:pPr>
      <w:keepNext/>
      <w:keepLines/>
      <w:spacing w:before="260" w:after="260" w:line="416" w:lineRule="auto"/>
      <w:outlineLvl w:val="2"/>
    </w:pPr>
    <w:rPr>
      <w:b/>
      <w:bCs/>
      <w:sz w:val="32"/>
      <w:szCs w:val="32"/>
    </w:rPr>
  </w:style>
  <w:style w:type="paragraph" w:styleId="5">
    <w:name w:val="heading 4"/>
    <w:basedOn w:val="1"/>
    <w:next w:val="1"/>
    <w:link w:val="34"/>
    <w:qFormat/>
    <w:uiPriority w:val="9"/>
    <w:pPr>
      <w:keepNext/>
      <w:keepLines/>
      <w:spacing w:before="280" w:after="290" w:line="376" w:lineRule="auto"/>
      <w:outlineLvl w:val="3"/>
    </w:pPr>
    <w:rPr>
      <w:rFonts w:ascii="Calibri Light" w:hAnsi="Calibri Light" w:cs="黑体"/>
      <w:b/>
      <w:bCs/>
      <w:sz w:val="28"/>
      <w:szCs w:val="28"/>
    </w:rPr>
  </w:style>
  <w:style w:type="paragraph" w:styleId="6">
    <w:name w:val="heading 5"/>
    <w:basedOn w:val="1"/>
    <w:next w:val="1"/>
    <w:qFormat/>
    <w:uiPriority w:val="9"/>
    <w:pPr>
      <w:keepNext/>
      <w:keepLines/>
      <w:numPr>
        <w:ilvl w:val="4"/>
        <w:numId w:val="1"/>
      </w:numPr>
      <w:tabs>
        <w:tab w:val="left" w:pos="432"/>
        <w:tab w:val="clear" w:pos="1008"/>
      </w:tabs>
      <w:spacing w:before="280" w:after="290" w:line="376" w:lineRule="auto"/>
      <w:outlineLvl w:val="4"/>
    </w:pPr>
    <w:rPr>
      <w:b/>
      <w:bCs/>
      <w:sz w:val="24"/>
      <w:szCs w:val="21"/>
    </w:rPr>
  </w:style>
  <w:style w:type="character" w:default="1" w:styleId="27">
    <w:name w:val="Default Paragraph Font"/>
    <w:unhideWhenUsed/>
    <w:uiPriority w:val="1"/>
  </w:style>
  <w:style w:type="table" w:default="1" w:styleId="25">
    <w:name w:val="Normal Table"/>
    <w:unhideWhenUsed/>
    <w:uiPriority w:val="99"/>
    <w:tblPr>
      <w:tblStyle w:val="25"/>
      <w:tblCellMar>
        <w:top w:w="0" w:type="dxa"/>
        <w:left w:w="108" w:type="dxa"/>
        <w:bottom w:w="0" w:type="dxa"/>
        <w:right w:w="108" w:type="dxa"/>
      </w:tblCellMar>
    </w:tblPr>
  </w:style>
  <w:style w:type="paragraph" w:styleId="7">
    <w:name w:val="toc 7"/>
    <w:basedOn w:val="1"/>
    <w:next w:val="1"/>
    <w:unhideWhenUsed/>
    <w:uiPriority w:val="39"/>
    <w:pPr>
      <w:ind w:left="1440"/>
      <w:jc w:val="left"/>
    </w:pPr>
    <w:rPr>
      <w:rFonts w:ascii="Calibri" w:hAnsi="Calibri"/>
      <w:sz w:val="18"/>
      <w:szCs w:val="18"/>
    </w:rPr>
  </w:style>
  <w:style w:type="paragraph" w:styleId="8">
    <w:name w:val="Normal Indent"/>
    <w:basedOn w:val="1"/>
    <w:link w:val="35"/>
    <w:uiPriority w:val="0"/>
    <w:pPr>
      <w:ind w:firstLine="200" w:firstLineChars="200"/>
    </w:pPr>
    <w:rPr>
      <w:rFonts w:ascii="Times New Roman" w:hAnsi="Times New Roman"/>
      <w:kern w:val="0"/>
      <w:szCs w:val="24"/>
    </w:rPr>
  </w:style>
  <w:style w:type="paragraph" w:styleId="9">
    <w:name w:val="Document Map"/>
    <w:basedOn w:val="1"/>
    <w:link w:val="36"/>
    <w:unhideWhenUsed/>
    <w:uiPriority w:val="99"/>
    <w:rPr>
      <w:rFonts w:ascii="宋体"/>
      <w:sz w:val="18"/>
      <w:szCs w:val="18"/>
    </w:rPr>
  </w:style>
  <w:style w:type="paragraph" w:styleId="10">
    <w:name w:val="annotation text"/>
    <w:basedOn w:val="1"/>
    <w:link w:val="37"/>
    <w:unhideWhenUsed/>
    <w:uiPriority w:val="99"/>
    <w:pPr>
      <w:spacing w:line="240" w:lineRule="auto"/>
    </w:pPr>
    <w:rPr>
      <w:sz w:val="20"/>
    </w:rPr>
  </w:style>
  <w:style w:type="paragraph" w:styleId="11">
    <w:name w:val="toc 5"/>
    <w:basedOn w:val="1"/>
    <w:next w:val="1"/>
    <w:unhideWhenUsed/>
    <w:uiPriority w:val="39"/>
    <w:pPr>
      <w:ind w:left="960"/>
      <w:jc w:val="left"/>
    </w:pPr>
    <w:rPr>
      <w:rFonts w:ascii="Calibri" w:hAnsi="Calibri"/>
      <w:sz w:val="18"/>
      <w:szCs w:val="18"/>
    </w:rPr>
  </w:style>
  <w:style w:type="paragraph" w:styleId="12">
    <w:name w:val="toc 3"/>
    <w:basedOn w:val="1"/>
    <w:next w:val="1"/>
    <w:unhideWhenUsed/>
    <w:uiPriority w:val="39"/>
    <w:pPr>
      <w:ind w:left="480"/>
      <w:jc w:val="left"/>
    </w:pPr>
    <w:rPr>
      <w:rFonts w:ascii="Calibri" w:hAnsi="Calibri"/>
      <w:i/>
      <w:iCs/>
      <w:sz w:val="20"/>
    </w:rPr>
  </w:style>
  <w:style w:type="paragraph" w:styleId="13">
    <w:name w:val="Plain Text"/>
    <w:basedOn w:val="1"/>
    <w:link w:val="38"/>
    <w:uiPriority w:val="0"/>
    <w:pPr>
      <w:spacing w:line="240" w:lineRule="auto"/>
    </w:pPr>
    <w:rPr>
      <w:rFonts w:ascii="宋体" w:hAnsi="Courier New" w:eastAsia="Times New Roman"/>
      <w:kern w:val="0"/>
      <w:sz w:val="20"/>
    </w:rPr>
  </w:style>
  <w:style w:type="paragraph" w:styleId="14">
    <w:name w:val="toc 8"/>
    <w:basedOn w:val="1"/>
    <w:next w:val="1"/>
    <w:unhideWhenUsed/>
    <w:uiPriority w:val="39"/>
    <w:pPr>
      <w:ind w:left="1680"/>
      <w:jc w:val="left"/>
    </w:pPr>
    <w:rPr>
      <w:rFonts w:ascii="Calibri" w:hAnsi="Calibri"/>
      <w:sz w:val="18"/>
      <w:szCs w:val="18"/>
    </w:rPr>
  </w:style>
  <w:style w:type="paragraph" w:styleId="15">
    <w:name w:val="Balloon Text"/>
    <w:basedOn w:val="1"/>
    <w:link w:val="39"/>
    <w:unhideWhenUsed/>
    <w:uiPriority w:val="99"/>
    <w:pPr>
      <w:spacing w:line="240" w:lineRule="auto"/>
    </w:pPr>
    <w:rPr>
      <w:rFonts w:ascii="Tahoma" w:hAnsi="Tahoma" w:cs="Tahoma"/>
      <w:sz w:val="16"/>
      <w:szCs w:val="16"/>
    </w:rPr>
  </w:style>
  <w:style w:type="paragraph" w:styleId="16">
    <w:name w:val="footer"/>
    <w:basedOn w:val="1"/>
    <w:link w:val="40"/>
    <w:unhideWhenUsed/>
    <w:uiPriority w:val="0"/>
    <w:pPr>
      <w:tabs>
        <w:tab w:val="center" w:pos="4153"/>
        <w:tab w:val="right" w:pos="8306"/>
      </w:tabs>
      <w:snapToGrid w:val="0"/>
      <w:jc w:val="left"/>
    </w:pPr>
    <w:rPr>
      <w:sz w:val="18"/>
      <w:szCs w:val="18"/>
    </w:rPr>
  </w:style>
  <w:style w:type="paragraph" w:styleId="17">
    <w:name w:val="header"/>
    <w:basedOn w:val="1"/>
    <w:link w:val="41"/>
    <w:unhideWhenUsed/>
    <w:uiPriority w:val="0"/>
    <w:pPr>
      <w:pBdr>
        <w:bottom w:val="single" w:color="auto" w:sz="6" w:space="1"/>
      </w:pBdr>
      <w:tabs>
        <w:tab w:val="center" w:pos="4153"/>
        <w:tab w:val="right" w:pos="8306"/>
      </w:tabs>
      <w:snapToGrid w:val="0"/>
      <w:jc w:val="center"/>
    </w:pPr>
    <w:rPr>
      <w:sz w:val="18"/>
      <w:szCs w:val="18"/>
    </w:rPr>
  </w:style>
  <w:style w:type="paragraph" w:styleId="18">
    <w:name w:val="toc 1"/>
    <w:basedOn w:val="1"/>
    <w:next w:val="1"/>
    <w:unhideWhenUsed/>
    <w:uiPriority w:val="39"/>
    <w:pPr>
      <w:tabs>
        <w:tab w:val="left" w:pos="480"/>
        <w:tab w:val="right" w:leader="dot" w:pos="9436"/>
      </w:tabs>
      <w:spacing w:before="120" w:after="120"/>
      <w:jc w:val="center"/>
    </w:pPr>
    <w:rPr>
      <w:rFonts w:ascii="Calibri" w:hAnsi="Calibri"/>
      <w:b/>
      <w:bCs/>
      <w:caps/>
      <w:sz w:val="28"/>
      <w:szCs w:val="28"/>
    </w:rPr>
  </w:style>
  <w:style w:type="paragraph" w:styleId="19">
    <w:name w:val="toc 4"/>
    <w:basedOn w:val="1"/>
    <w:next w:val="1"/>
    <w:unhideWhenUsed/>
    <w:uiPriority w:val="39"/>
    <w:pPr>
      <w:ind w:left="720"/>
      <w:jc w:val="left"/>
    </w:pPr>
    <w:rPr>
      <w:rFonts w:ascii="Calibri" w:hAnsi="Calibri"/>
      <w:sz w:val="18"/>
      <w:szCs w:val="18"/>
    </w:rPr>
  </w:style>
  <w:style w:type="paragraph" w:styleId="20">
    <w:name w:val="toc 6"/>
    <w:basedOn w:val="1"/>
    <w:next w:val="1"/>
    <w:unhideWhenUsed/>
    <w:uiPriority w:val="39"/>
    <w:pPr>
      <w:ind w:left="1200"/>
      <w:jc w:val="left"/>
    </w:pPr>
    <w:rPr>
      <w:rFonts w:ascii="Calibri" w:hAnsi="Calibri"/>
      <w:sz w:val="18"/>
      <w:szCs w:val="18"/>
    </w:rPr>
  </w:style>
  <w:style w:type="paragraph" w:styleId="21">
    <w:name w:val="toc 2"/>
    <w:basedOn w:val="1"/>
    <w:next w:val="1"/>
    <w:unhideWhenUsed/>
    <w:uiPriority w:val="39"/>
    <w:pPr>
      <w:ind w:left="240"/>
      <w:jc w:val="left"/>
    </w:pPr>
    <w:rPr>
      <w:rFonts w:ascii="Calibri" w:hAnsi="Calibri"/>
      <w:smallCaps/>
      <w:sz w:val="20"/>
    </w:rPr>
  </w:style>
  <w:style w:type="paragraph" w:styleId="22">
    <w:name w:val="toc 9"/>
    <w:basedOn w:val="1"/>
    <w:next w:val="1"/>
    <w:unhideWhenUsed/>
    <w:uiPriority w:val="39"/>
    <w:pPr>
      <w:ind w:left="1920"/>
      <w:jc w:val="left"/>
    </w:pPr>
    <w:rPr>
      <w:rFonts w:ascii="Calibri" w:hAnsi="Calibri"/>
      <w:sz w:val="18"/>
      <w:szCs w:val="18"/>
    </w:rPr>
  </w:style>
  <w:style w:type="paragraph" w:styleId="23">
    <w:name w:val="Normal (Web)"/>
    <w:basedOn w:val="1"/>
    <w:unhideWhenUsed/>
    <w:uiPriority w:val="99"/>
    <w:pPr>
      <w:widowControl/>
      <w:spacing w:before="100" w:beforeAutospacing="1" w:after="100" w:afterAutospacing="1" w:line="240" w:lineRule="auto"/>
      <w:jc w:val="left"/>
    </w:pPr>
    <w:rPr>
      <w:rFonts w:ascii="宋体" w:hAnsi="宋体" w:cs="宋体"/>
      <w:kern w:val="0"/>
      <w:szCs w:val="24"/>
    </w:rPr>
  </w:style>
  <w:style w:type="paragraph" w:styleId="24">
    <w:name w:val="annotation subject"/>
    <w:basedOn w:val="10"/>
    <w:next w:val="10"/>
    <w:link w:val="42"/>
    <w:unhideWhenUsed/>
    <w:uiPriority w:val="99"/>
    <w:rPr>
      <w:b/>
      <w:bCs/>
    </w:rPr>
  </w:style>
  <w:style w:type="table" w:styleId="26">
    <w:name w:val="Table Grid"/>
    <w:basedOn w:val="25"/>
    <w:uiPriority w:val="39"/>
    <w:tblPr>
      <w:tblStyle w:val="25"/>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8">
    <w:name w:val="page number"/>
    <w:uiPriority w:val="0"/>
  </w:style>
  <w:style w:type="character" w:styleId="29">
    <w:name w:val="Hyperlink"/>
    <w:unhideWhenUsed/>
    <w:uiPriority w:val="99"/>
    <w:rPr>
      <w:color w:val="0563C1"/>
      <w:u w:val="single"/>
    </w:rPr>
  </w:style>
  <w:style w:type="character" w:styleId="30">
    <w:name w:val="annotation reference"/>
    <w:unhideWhenUsed/>
    <w:uiPriority w:val="99"/>
    <w:rPr>
      <w:sz w:val="16"/>
      <w:szCs w:val="16"/>
    </w:rPr>
  </w:style>
  <w:style w:type="character" w:customStyle="1" w:styleId="31">
    <w:name w:val="标题 1 字符"/>
    <w:link w:val="2"/>
    <w:uiPriority w:val="0"/>
    <w:rPr>
      <w:rFonts w:ascii="Arial" w:hAnsi="Arial" w:eastAsia="黑体" w:cs="Times New Roman"/>
      <w:sz w:val="22"/>
      <w:szCs w:val="44"/>
    </w:rPr>
  </w:style>
  <w:style w:type="character" w:customStyle="1" w:styleId="32">
    <w:name w:val="标题 2 字符"/>
    <w:link w:val="3"/>
    <w:semiHidden/>
    <w:uiPriority w:val="9"/>
    <w:rPr>
      <w:rFonts w:ascii="Calibri Light" w:hAnsi="Calibri Light" w:eastAsia="宋体" w:cs="黑体"/>
      <w:b/>
      <w:bCs/>
      <w:sz w:val="32"/>
      <w:szCs w:val="32"/>
    </w:rPr>
  </w:style>
  <w:style w:type="character" w:customStyle="1" w:styleId="33">
    <w:name w:val="标题 3 字符"/>
    <w:link w:val="4"/>
    <w:uiPriority w:val="9"/>
    <w:rPr>
      <w:rFonts w:ascii="Arial" w:hAnsi="Arial" w:eastAsia="宋体" w:cs="Times New Roman"/>
      <w:b/>
      <w:bCs/>
      <w:sz w:val="32"/>
      <w:szCs w:val="32"/>
    </w:rPr>
  </w:style>
  <w:style w:type="character" w:customStyle="1" w:styleId="34">
    <w:name w:val="标题 4 字符"/>
    <w:link w:val="5"/>
    <w:uiPriority w:val="9"/>
    <w:rPr>
      <w:rFonts w:ascii="Calibri Light" w:hAnsi="Calibri Light" w:eastAsia="宋体" w:cs="黑体"/>
      <w:b/>
      <w:bCs/>
      <w:sz w:val="28"/>
      <w:szCs w:val="28"/>
    </w:rPr>
  </w:style>
  <w:style w:type="character" w:customStyle="1" w:styleId="35">
    <w:name w:val="正文缩进 字符"/>
    <w:link w:val="8"/>
    <w:locked/>
    <w:uiPriority w:val="0"/>
    <w:rPr>
      <w:sz w:val="24"/>
      <w:szCs w:val="24"/>
    </w:rPr>
  </w:style>
  <w:style w:type="character" w:customStyle="1" w:styleId="36">
    <w:name w:val="文档结构图 字符"/>
    <w:link w:val="9"/>
    <w:semiHidden/>
    <w:uiPriority w:val="99"/>
    <w:rPr>
      <w:rFonts w:ascii="宋体" w:hAnsi="Arial" w:eastAsia="宋体" w:cs="Times New Roman"/>
      <w:sz w:val="18"/>
      <w:szCs w:val="18"/>
    </w:rPr>
  </w:style>
  <w:style w:type="character" w:customStyle="1" w:styleId="37">
    <w:name w:val="批注文字 字符"/>
    <w:link w:val="10"/>
    <w:semiHidden/>
    <w:uiPriority w:val="99"/>
    <w:rPr>
      <w:rFonts w:ascii="Arial" w:hAnsi="Arial" w:eastAsia="宋体" w:cs="Times New Roman"/>
      <w:sz w:val="20"/>
      <w:szCs w:val="20"/>
    </w:rPr>
  </w:style>
  <w:style w:type="character" w:customStyle="1" w:styleId="38">
    <w:name w:val="纯文本 字符1"/>
    <w:link w:val="13"/>
    <w:locked/>
    <w:uiPriority w:val="0"/>
    <w:rPr>
      <w:rFonts w:ascii="宋体" w:hAnsi="Courier New" w:eastAsia="Times New Roman"/>
      <w:lang w:val="en-US" w:eastAsia="zh-CN"/>
    </w:rPr>
  </w:style>
  <w:style w:type="character" w:customStyle="1" w:styleId="39">
    <w:name w:val="批注框文本 字符"/>
    <w:link w:val="15"/>
    <w:semiHidden/>
    <w:uiPriority w:val="99"/>
    <w:rPr>
      <w:rFonts w:ascii="Tahoma" w:hAnsi="Tahoma" w:eastAsia="宋体" w:cs="Tahoma"/>
      <w:sz w:val="16"/>
      <w:szCs w:val="16"/>
    </w:rPr>
  </w:style>
  <w:style w:type="character" w:customStyle="1" w:styleId="40">
    <w:name w:val="页脚 字符"/>
    <w:link w:val="16"/>
    <w:uiPriority w:val="0"/>
    <w:rPr>
      <w:sz w:val="18"/>
      <w:szCs w:val="18"/>
    </w:rPr>
  </w:style>
  <w:style w:type="character" w:customStyle="1" w:styleId="41">
    <w:name w:val="页眉 字符"/>
    <w:link w:val="17"/>
    <w:uiPriority w:val="0"/>
    <w:rPr>
      <w:sz w:val="18"/>
      <w:szCs w:val="18"/>
    </w:rPr>
  </w:style>
  <w:style w:type="character" w:customStyle="1" w:styleId="42">
    <w:name w:val="批注主题 字符"/>
    <w:link w:val="24"/>
    <w:semiHidden/>
    <w:uiPriority w:val="99"/>
    <w:rPr>
      <w:rFonts w:ascii="Arial" w:hAnsi="Arial" w:eastAsia="宋体" w:cs="Times New Roman"/>
      <w:b/>
      <w:bCs/>
      <w:sz w:val="20"/>
      <w:szCs w:val="20"/>
    </w:rPr>
  </w:style>
  <w:style w:type="character" w:customStyle="1" w:styleId="43">
    <w:name w:val="页脚 Char1"/>
    <w:semiHidden/>
    <w:uiPriority w:val="99"/>
    <w:rPr>
      <w:rFonts w:ascii="Arial" w:hAnsi="Arial" w:eastAsia="宋体" w:cs="Times New Roman"/>
      <w:sz w:val="18"/>
      <w:szCs w:val="18"/>
    </w:rPr>
  </w:style>
  <w:style w:type="character" w:customStyle="1" w:styleId="44">
    <w:name w:val="纯文本 字符"/>
    <w:semiHidden/>
    <w:uiPriority w:val="0"/>
    <w:rPr>
      <w:rFonts w:ascii="宋体" w:hAnsi="Courier New" w:eastAsia="宋体" w:cs="Courier New"/>
      <w:kern w:val="2"/>
      <w:sz w:val="24"/>
    </w:rPr>
  </w:style>
  <w:style w:type="character" w:customStyle="1" w:styleId="45">
    <w:name w:val="无间隔 字符"/>
    <w:link w:val="46"/>
    <w:uiPriority w:val="1"/>
    <w:rPr>
      <w:kern w:val="0"/>
      <w:sz w:val="22"/>
    </w:rPr>
  </w:style>
  <w:style w:type="paragraph" w:customStyle="1" w:styleId="46">
    <w:name w:val="无间隔1"/>
    <w:link w:val="45"/>
    <w:qFormat/>
    <w:uiPriority w:val="1"/>
    <w:rPr>
      <w:rFonts w:ascii="Calibri" w:hAnsi="Calibri" w:cs="黑体"/>
      <w:sz w:val="22"/>
      <w:szCs w:val="22"/>
      <w:lang w:val="en-US" w:eastAsia="zh-CN" w:bidi="ar-SA"/>
    </w:rPr>
  </w:style>
  <w:style w:type="character" w:customStyle="1" w:styleId="47">
    <w:name w:val="页眉 Char1"/>
    <w:semiHidden/>
    <w:uiPriority w:val="99"/>
    <w:rPr>
      <w:rFonts w:ascii="Arial" w:hAnsi="Arial" w:eastAsia="宋体" w:cs="Times New Roman"/>
      <w:sz w:val="18"/>
      <w:szCs w:val="18"/>
    </w:rPr>
  </w:style>
  <w:style w:type="paragraph" w:customStyle="1" w:styleId="48">
    <w:name w:val="Req4-zhaowj"/>
    <w:basedOn w:val="49"/>
    <w:next w:val="1"/>
    <w:uiPriority w:val="0"/>
    <w:pPr>
      <w:keepNext w:val="0"/>
      <w:numPr>
        <w:ilvl w:val="3"/>
        <w:numId w:val="2"/>
      </w:numPr>
      <w:outlineLvl w:val="3"/>
    </w:pPr>
    <w:rPr>
      <w:rFonts w:eastAsia="宋体"/>
      <w:sz w:val="24"/>
    </w:rPr>
  </w:style>
  <w:style w:type="paragraph" w:customStyle="1" w:styleId="49">
    <w:name w:val="样式 Req3 + 段前: 0.5 行 段后: 0.5 行"/>
    <w:basedOn w:val="50"/>
    <w:uiPriority w:val="0"/>
    <w:pPr>
      <w:tabs>
        <w:tab w:val="left" w:pos="720"/>
      </w:tabs>
    </w:pPr>
  </w:style>
  <w:style w:type="paragraph" w:customStyle="1" w:styleId="50">
    <w:name w:val="Req3"/>
    <w:basedOn w:val="4"/>
    <w:uiPriority w:val="0"/>
    <w:pPr>
      <w:keepLines w:val="0"/>
      <w:widowControl/>
      <w:tabs>
        <w:tab w:val="left" w:pos="720"/>
      </w:tabs>
      <w:spacing w:before="50" w:beforeLines="50" w:after="50" w:afterLines="50"/>
      <w:jc w:val="left"/>
    </w:pPr>
    <w:rPr>
      <w:rFonts w:ascii="Arial" w:hAnsi="Arial" w:eastAsia="黑体" w:cs="宋体"/>
      <w:kern w:val="0"/>
      <w:szCs w:val="20"/>
      <w:lang w:eastAsia="en-US"/>
    </w:rPr>
  </w:style>
  <w:style w:type="paragraph" w:customStyle="1" w:styleId="51">
    <w:name w:val="List Paragraph"/>
    <w:basedOn w:val="1"/>
    <w:qFormat/>
    <w:uiPriority w:val="34"/>
    <w:pPr>
      <w:ind w:firstLine="420" w:firstLineChars="200"/>
    </w:pPr>
  </w:style>
  <w:style w:type="paragraph" w:customStyle="1" w:styleId="52">
    <w:name w:val="text"/>
    <w:basedOn w:val="1"/>
    <w:uiPriority w:val="0"/>
    <w:pPr>
      <w:adjustRightInd w:val="0"/>
      <w:spacing w:after="158" w:line="240" w:lineRule="auto"/>
      <w:jc w:val="left"/>
      <w:textAlignment w:val="baseline"/>
    </w:pPr>
    <w:rPr>
      <w:rFonts w:ascii="Times New Roman" w:hAnsi="Times New Roman"/>
      <w:kern w:val="0"/>
      <w:lang w:eastAsia="zh-TW"/>
    </w:rPr>
  </w:style>
  <w:style w:type="paragraph" w:customStyle="1" w:styleId="53">
    <w:name w:val="样式 首行缩进:  0.85 厘米 段前: 6 磅 段后: 6 磅"/>
    <w:basedOn w:val="1"/>
    <w:next w:val="1"/>
    <w:uiPriority w:val="0"/>
    <w:pPr>
      <w:widowControl/>
      <w:spacing w:before="100" w:beforeAutospacing="1" w:after="100" w:afterAutospacing="1" w:line="360" w:lineRule="auto"/>
      <w:ind w:firstLine="482"/>
    </w:pPr>
    <w:rPr>
      <w:rFonts w:cs="宋体"/>
      <w:sz w:val="24"/>
      <w:szCs w:val="20"/>
    </w:rPr>
  </w:style>
  <w:style w:type="paragraph" w:customStyle="1" w:styleId="54">
    <w:name w:val="正文批注"/>
    <w:basedOn w:val="8"/>
    <w:next w:val="8"/>
    <w:uiPriority w:val="0"/>
    <w:rPr>
      <w:i/>
      <w:color w:val="3366FF"/>
    </w:rPr>
  </w:style>
  <w:style w:type="paragraph" w:customStyle="1" w:styleId="55">
    <w:name w:val="样式 宋体 倾斜 自定义颜(RGB(0112192)) 首行缩进:  0.85 厘米 段前: 6 磅 段后: 6 磅"/>
    <w:basedOn w:val="1"/>
    <w:uiPriority w:val="0"/>
    <w:pPr>
      <w:widowControl/>
      <w:shd w:val="clear" w:color="auto" w:fill="FFFFFF"/>
      <w:spacing w:before="156" w:beforeLines="50" w:after="156" w:afterLines="50" w:line="360" w:lineRule="auto"/>
      <w:ind w:firstLine="482"/>
    </w:pPr>
    <w:rPr>
      <w:rFonts w:ascii="宋体" w:hAnsi="宋体" w:cs="宋体"/>
      <w:i/>
      <w:iCs/>
      <w:color w:val="0070C0"/>
      <w:sz w:val="24"/>
      <w:szCs w:val="20"/>
    </w:rPr>
  </w:style>
  <w:style w:type="paragraph" w:customStyle="1" w:styleId="56">
    <w:name w:val="修订1"/>
    <w:semiHidden/>
    <w:uiPriority w:val="99"/>
    <w:rPr>
      <w:rFonts w:ascii="Arial" w:hAnsi="Arial"/>
      <w:kern w:val="2"/>
      <w:sz w:val="24"/>
      <w:lang w:val="en-US" w:eastAsia="zh-CN" w:bidi="ar-SA"/>
    </w:rPr>
  </w:style>
  <w:style w:type="paragraph" w:customStyle="1" w:styleId="57">
    <w:name w:val="List Paragraph1"/>
    <w:basedOn w:val="1"/>
    <w:qFormat/>
    <w:uiPriority w:val="1"/>
    <w:pPr>
      <w:ind w:firstLine="420"/>
    </w:pPr>
  </w:style>
  <w:style w:type="paragraph" w:customStyle="1" w:styleId="58">
    <w:name w:val="附录标题说明"/>
    <w:basedOn w:val="1"/>
    <w:uiPriority w:val="0"/>
    <w:pPr>
      <w:spacing w:line="240" w:lineRule="auto"/>
      <w:jc w:val="center"/>
    </w:pPr>
    <w:rPr>
      <w:rFonts w:eastAsia="黑体"/>
      <w:sz w:val="21"/>
    </w:rPr>
  </w:style>
  <w:style w:type="paragraph" w:customStyle="1" w:styleId="59">
    <w:name w:val="列表段落1"/>
    <w:basedOn w:val="1"/>
    <w:uiPriority w:val="99"/>
    <w:pPr>
      <w:ind w:firstLine="420" w:firstLineChars="200"/>
    </w:pPr>
  </w:style>
  <w:style w:type="paragraph" w:customStyle="1" w:styleId="60">
    <w:name w:val="报告正文"/>
    <w:basedOn w:val="1"/>
    <w:uiPriority w:val="0"/>
    <w:pPr>
      <w:spacing w:line="240" w:lineRule="auto"/>
      <w:ind w:firstLine="200" w:firstLineChars="200"/>
    </w:pPr>
    <w:rPr>
      <w:rFonts w:ascii="宋体" w:hAnsi="宋体"/>
      <w:bCs/>
      <w:snapToGrid w:val="0"/>
      <w:kern w:val="0"/>
      <w:sz w:val="21"/>
      <w:szCs w:val="21"/>
    </w:rPr>
  </w:style>
  <w:style w:type="paragraph" w:customStyle="1" w:styleId="61">
    <w:name w:val="段"/>
    <w:uiPriority w:val="0"/>
    <w:pPr>
      <w:autoSpaceDE w:val="0"/>
      <w:autoSpaceDN w:val="0"/>
      <w:ind w:firstLine="200" w:firstLineChars="200"/>
      <w:jc w:val="both"/>
    </w:pPr>
    <w:rPr>
      <w:rFonts w:ascii="宋体"/>
      <w:sz w:val="21"/>
      <w:lang w:val="en-US" w:eastAsia="zh-CN" w:bidi="ar-SA"/>
    </w:rPr>
  </w:style>
  <w:style w:type="paragraph" w:customStyle="1" w:styleId="62">
    <w:name w:val="附录描述"/>
    <w:basedOn w:val="1"/>
    <w:uiPriority w:val="0"/>
    <w:pPr>
      <w:spacing w:line="240" w:lineRule="auto"/>
      <w:jc w:val="center"/>
    </w:pPr>
    <w:rPr>
      <w:rFonts w:eastAsia="黑体"/>
      <w:sz w:val="21"/>
    </w:rPr>
  </w:style>
  <w:style w:type="paragraph" w:customStyle="1" w:styleId="63">
    <w:name w:val="正文1"/>
    <w:uiPriority w:val="0"/>
    <w:pPr>
      <w:ind w:firstLine="420"/>
    </w:pPr>
    <w:rPr>
      <w:rFonts w:cs="宋体"/>
      <w:lang w:val="en-US" w:eastAsia="zh-CN" w:bidi="ar-SA"/>
    </w:rPr>
  </w:style>
  <w:style w:type="paragraph" w:customStyle="1" w:styleId="64">
    <w:name w:val="样式 样式 宋体 倾斜 自定义颜(RGB(0112192)) 首行缩进:  0.85 厘米 段前: 6 磅 段后: 6 磅 + ...1"/>
    <w:basedOn w:val="55"/>
    <w:uiPriority w:val="0"/>
    <w:rPr>
      <w:color w:val="0000FF"/>
    </w:rPr>
  </w:style>
  <w:style w:type="paragraph" w:customStyle="1" w:styleId="65">
    <w:name w:val="TOC 标题1"/>
    <w:basedOn w:val="2"/>
    <w:next w:val="1"/>
    <w:unhideWhenUsed/>
    <w:qFormat/>
    <w:uiPriority w:val="39"/>
    <w:pPr>
      <w:keepNext/>
      <w:keepLines/>
      <w:widowControl/>
      <w:spacing w:beforeLines="0" w:afterLines="0" w:line="259" w:lineRule="auto"/>
      <w:outlineLvl w:val="9"/>
    </w:pPr>
    <w:rPr>
      <w:rFonts w:ascii="Calibri Light" w:hAnsi="Calibri Light" w:eastAsia="宋体" w:cs="黑体"/>
      <w:color w:val="2D73B3"/>
      <w:kern w:val="0"/>
      <w:sz w:val="32"/>
      <w:szCs w:val="32"/>
    </w:rPr>
  </w:style>
  <w:style w:type="paragraph" w:customStyle="1" w:styleId="66">
    <w:name w:val="大标题"/>
    <w:uiPriority w:val="0"/>
    <w:pPr>
      <w:autoSpaceDE w:val="0"/>
      <w:autoSpaceDN w:val="0"/>
      <w:adjustRightInd w:val="0"/>
      <w:jc w:val="center"/>
    </w:pPr>
    <w:rPr>
      <w:rFonts w:ascii="汉仪大宋简" w:hAnsi="Times" w:eastAsia="汉仪大宋简"/>
      <w:color w:val="000000"/>
      <w:sz w:val="46"/>
      <w:lang w:val="en-US" w:eastAsia="ja-JP" w:bidi="ar-SA"/>
    </w:rPr>
  </w:style>
  <w:style w:type="paragraph" w:customStyle="1" w:styleId="67">
    <w:name w:val="列出段落1"/>
    <w:basedOn w:val="1"/>
    <w:qFormat/>
    <w:uiPriority w:val="34"/>
    <w:pPr>
      <w:ind w:firstLine="420" w:firstLineChars="200"/>
    </w:pPr>
  </w:style>
  <w:style w:type="paragraph" w:customStyle="1" w:styleId="68">
    <w:name w:val="偶数页脚"/>
    <w:basedOn w:val="16"/>
    <w:uiPriority w:val="0"/>
    <w:pPr>
      <w:jc w:val="right"/>
    </w:pPr>
    <w:rPr>
      <w:rFonts w:eastAsia="仿宋_GB2312"/>
      <w:bCs/>
      <w:lang w:val="zh-CN"/>
    </w:rPr>
  </w:style>
  <w:style w:type="paragraph" w:styleId="69">
    <w:name w:val=""/>
    <w:unhideWhenUsed/>
    <w:uiPriority w:val="99"/>
    <w:rPr>
      <w:rFonts w:ascii="Arial" w:hAnsi="Arial"/>
      <w:kern w:val="2"/>
      <w:sz w:val="24"/>
      <w:lang w:val="en-US" w:eastAsia="zh-CN" w:bidi="ar-SA"/>
    </w:rPr>
  </w:style>
  <w:style w:type="paragraph" w:customStyle="1" w:styleId="70">
    <w:name w:val="五级标题"/>
    <w:basedOn w:val="1"/>
    <w:qFormat/>
    <w:uiPriority w:val="0"/>
    <w:pPr>
      <w:numPr>
        <w:ilvl w:val="4"/>
        <w:numId w:val="3"/>
      </w:numPr>
      <w:tabs>
        <w:tab w:val="left" w:pos="567"/>
      </w:tabs>
      <w:spacing w:line="240" w:lineRule="auto"/>
      <w:outlineLvl w:val="4"/>
    </w:pPr>
    <w:rPr>
      <w:rFonts w:ascii="仿宋" w:hAnsi="仿宋" w:eastAsia="仿宋" w:cs="黑体"/>
      <w:szCs w:val="24"/>
    </w:rPr>
  </w:style>
  <w:style w:type="paragraph" w:customStyle="1" w:styleId="71">
    <w:name w:val="正经文"/>
    <w:basedOn w:val="1"/>
    <w:qFormat/>
    <w:uiPriority w:val="0"/>
    <w:pPr>
      <w:ind w:firstLine="480"/>
    </w:pPr>
    <w:rPr>
      <w:rFonts w:ascii="仿宋" w:hAnsi="仿宋" w:eastAsia="仿宋"/>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1" Type="http://schemas.microsoft.com/office/2011/relationships/people" Target="people.xml"/><Relationship Id="rId80" Type="http://schemas.openxmlformats.org/officeDocument/2006/relationships/fontTable" Target="fontTable.xml"/><Relationship Id="rId8" Type="http://schemas.openxmlformats.org/officeDocument/2006/relationships/footer" Target="footer1.xml"/><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emf"/><Relationship Id="rId7" Type="http://schemas.openxmlformats.org/officeDocument/2006/relationships/header" Target="header1.xml"/><Relationship Id="rId69" Type="http://schemas.openxmlformats.org/officeDocument/2006/relationships/oleObject" Target="embeddings/oleObject5.bin"/><Relationship Id="rId68" Type="http://schemas.openxmlformats.org/officeDocument/2006/relationships/image" Target="media/image55.png"/><Relationship Id="rId67" Type="http://schemas.openxmlformats.org/officeDocument/2006/relationships/image" Target="media/image54.png"/><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png"/><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png"/><Relationship Id="rId6" Type="http://schemas.openxmlformats.org/officeDocument/2006/relationships/endnotes" Target="endnotes.xml"/><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footnotes" Target="footnotes.xml"/><Relationship Id="rId49" Type="http://schemas.openxmlformats.org/officeDocument/2006/relationships/image" Target="media/image36.png"/><Relationship Id="rId48" Type="http://schemas.openxmlformats.org/officeDocument/2006/relationships/image" Target="media/image35.emf"/><Relationship Id="rId47" Type="http://schemas.openxmlformats.org/officeDocument/2006/relationships/oleObject" Target="embeddings/oleObject4.bin"/><Relationship Id="rId46" Type="http://schemas.openxmlformats.org/officeDocument/2006/relationships/image" Target="media/image34.emf"/><Relationship Id="rId45" Type="http://schemas.openxmlformats.org/officeDocument/2006/relationships/oleObject" Target="embeddings/oleObject3.bin"/><Relationship Id="rId44" Type="http://schemas.openxmlformats.org/officeDocument/2006/relationships/image" Target="media/image33.emf"/><Relationship Id="rId43" Type="http://schemas.openxmlformats.org/officeDocument/2006/relationships/oleObject" Target="embeddings/oleObject2.bin"/><Relationship Id="rId42" Type="http://schemas.openxmlformats.org/officeDocument/2006/relationships/image" Target="media/image32.emf"/><Relationship Id="rId41" Type="http://schemas.openxmlformats.org/officeDocument/2006/relationships/oleObject" Target="embeddings/oleObject1.bin"/><Relationship Id="rId40" Type="http://schemas.openxmlformats.org/officeDocument/2006/relationships/image" Target="media/image31.png"/><Relationship Id="rId4" Type="http://schemas.microsoft.com/office/2011/relationships/commentsExtended" Target="commentsExtended.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comments" Target="comment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32</Pages>
  <Words>1042</Words>
  <Characters>5945</Characters>
  <Lines>49</Lines>
  <Paragraphs>13</Paragraphs>
  <TotalTime>2</TotalTime>
  <ScaleCrop>false</ScaleCrop>
  <LinksUpToDate>false</LinksUpToDate>
  <CharactersWithSpaces>6974</CharactersWithSpaces>
  <Application>WPS Office_12.1.0.16399_F1E327BC-269C-435d-A152-05C5408002CA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2023-09-07T16:09:00Z</dcterms:created>
  <dc:creator>HeLin</dc:creator>
  <cp:lastModifiedBy>NeverMore</cp:lastModifiedBy>
  <cp:lastPrinted>2021-10-12T15:42:00Z</cp:lastPrinted>
  <dcterms:modified xsi:type="dcterms:W3CDTF">2024-03-08T05:36:57Z</dcterms:modified>
  <dc:title>密级：[按行内标准执行]</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2052-12.1.0.16399</vt:lpwstr>
  </property>
  <property fmtid="{D5CDD505-2E9C-101B-9397-08002B2CF9AE}" pid="3" name="ICV">
    <vt:lpwstr>42D22C28967F4F00B728ED9BA1A95126_13</vt:lpwstr>
  </property>
</Properties>
</file>